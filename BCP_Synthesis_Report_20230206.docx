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4E1EC5" w14:textId="77777777" w:rsidR="00441055" w:rsidRPr="0096205B" w:rsidRDefault="00DC388D">
      <w:pPr>
        <w:pBdr>
          <w:top w:val="nil"/>
          <w:left w:val="nil"/>
          <w:bottom w:val="nil"/>
          <w:right w:val="nil"/>
          <w:between w:val="nil"/>
        </w:pBdr>
        <w:spacing w:before="240"/>
        <w:rPr>
          <w:rFonts w:asciiTheme="minorHAnsi" w:hAnsiTheme="minorHAnsi"/>
        </w:rPr>
      </w:pPr>
      <w:r w:rsidRPr="0096205B">
        <w:rPr>
          <w:rFonts w:asciiTheme="minorHAnsi" w:hAnsiTheme="minorHAnsi"/>
          <w:noProof/>
          <w:lang w:val="en-US" w:eastAsia="en-US"/>
        </w:rPr>
        <w:drawing>
          <wp:inline distT="114300" distB="114300" distL="114300" distR="114300" wp14:anchorId="73834B72" wp14:editId="0B5DF36D">
            <wp:extent cx="5625154" cy="1272845"/>
            <wp:effectExtent l="0" t="0" r="0" b="381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682403" cy="1285799"/>
                    </a:xfrm>
                    <a:prstGeom prst="rect">
                      <a:avLst/>
                    </a:prstGeom>
                    <a:ln/>
                  </pic:spPr>
                </pic:pic>
              </a:graphicData>
            </a:graphic>
          </wp:inline>
        </w:drawing>
      </w:r>
    </w:p>
    <w:p w14:paraId="61FF3A64" w14:textId="77777777" w:rsidR="00441055" w:rsidRPr="0096205B" w:rsidRDefault="00441055">
      <w:pPr>
        <w:pBdr>
          <w:top w:val="nil"/>
          <w:left w:val="nil"/>
          <w:bottom w:val="nil"/>
          <w:right w:val="nil"/>
          <w:between w:val="nil"/>
        </w:pBdr>
        <w:spacing w:before="240"/>
        <w:jc w:val="left"/>
        <w:rPr>
          <w:rFonts w:asciiTheme="minorHAnsi" w:hAnsiTheme="minorHAnsi"/>
        </w:rPr>
      </w:pPr>
    </w:p>
    <w:p w14:paraId="6AA7FEF0" w14:textId="77777777" w:rsidR="004D7C3B" w:rsidRPr="0096205B" w:rsidRDefault="004D7C3B">
      <w:pPr>
        <w:pBdr>
          <w:top w:val="nil"/>
          <w:left w:val="nil"/>
          <w:bottom w:val="nil"/>
          <w:right w:val="nil"/>
          <w:between w:val="nil"/>
        </w:pBdr>
        <w:spacing w:before="240"/>
        <w:jc w:val="left"/>
        <w:rPr>
          <w:rFonts w:asciiTheme="minorHAnsi" w:hAnsiTheme="minorHAnsi"/>
          <w:b/>
          <w:sz w:val="60"/>
          <w:szCs w:val="60"/>
        </w:rPr>
      </w:pPr>
    </w:p>
    <w:p w14:paraId="5E48C8D3" w14:textId="77777777" w:rsidR="00441055" w:rsidRPr="0096205B" w:rsidRDefault="00DC388D">
      <w:pPr>
        <w:pBdr>
          <w:top w:val="nil"/>
          <w:left w:val="nil"/>
          <w:bottom w:val="nil"/>
          <w:right w:val="nil"/>
          <w:between w:val="nil"/>
        </w:pBdr>
        <w:spacing w:before="240"/>
        <w:jc w:val="left"/>
        <w:rPr>
          <w:rFonts w:asciiTheme="minorHAnsi" w:hAnsiTheme="minorHAnsi"/>
          <w:b/>
          <w:sz w:val="72"/>
          <w:szCs w:val="72"/>
          <w:lang w:val="en-GB"/>
        </w:rPr>
      </w:pPr>
      <w:r w:rsidRPr="0096205B">
        <w:rPr>
          <w:rFonts w:asciiTheme="minorHAnsi" w:hAnsiTheme="minorHAnsi"/>
          <w:b/>
          <w:sz w:val="72"/>
          <w:szCs w:val="72"/>
          <w:lang w:val="en-GB"/>
        </w:rPr>
        <w:t>SYNTHESIS REPORT</w:t>
      </w:r>
    </w:p>
    <w:p w14:paraId="2705D09A" w14:textId="38366AAA" w:rsidR="004D7C3B" w:rsidRPr="0096205B" w:rsidRDefault="004D7C3B">
      <w:pPr>
        <w:spacing w:before="240"/>
        <w:rPr>
          <w:rFonts w:asciiTheme="minorHAnsi" w:hAnsiTheme="minorHAnsi"/>
          <w:lang w:val="en-GB"/>
        </w:rPr>
      </w:pPr>
    </w:p>
    <w:p w14:paraId="351DEF56" w14:textId="3DEA1575" w:rsidR="00F068AD" w:rsidRPr="0096205B" w:rsidRDefault="00F068AD">
      <w:pPr>
        <w:spacing w:before="240"/>
        <w:rPr>
          <w:rFonts w:asciiTheme="minorHAnsi" w:hAnsiTheme="minorHAnsi"/>
          <w:lang w:val="en-GB"/>
        </w:rPr>
      </w:pPr>
    </w:p>
    <w:p w14:paraId="5845FB53" w14:textId="77777777" w:rsidR="00F068AD" w:rsidRPr="0096205B" w:rsidRDefault="00F068AD">
      <w:pPr>
        <w:spacing w:before="240"/>
        <w:rPr>
          <w:rFonts w:asciiTheme="minorHAnsi" w:hAnsiTheme="minorHAnsi"/>
          <w:lang w:val="en-GB"/>
        </w:rPr>
      </w:pPr>
    </w:p>
    <w:p w14:paraId="2DF5368D" w14:textId="77777777" w:rsidR="00441055" w:rsidRPr="0096205B" w:rsidRDefault="00DC388D">
      <w:pPr>
        <w:spacing w:before="240"/>
        <w:rPr>
          <w:rFonts w:asciiTheme="minorHAnsi" w:hAnsiTheme="minorHAnsi"/>
          <w:b/>
          <w:lang w:val="en-GB"/>
        </w:rPr>
      </w:pPr>
      <w:r w:rsidRPr="0096205B">
        <w:rPr>
          <w:rFonts w:asciiTheme="minorHAnsi" w:hAnsiTheme="minorHAnsi"/>
          <w:b/>
          <w:lang w:val="en-GB"/>
        </w:rPr>
        <w:t>Authors:</w:t>
      </w:r>
    </w:p>
    <w:p w14:paraId="333A8E93" w14:textId="77777777" w:rsidR="00441055" w:rsidRPr="0096205B" w:rsidRDefault="00DC388D" w:rsidP="00C41F51">
      <w:pPr>
        <w:spacing w:after="0"/>
        <w:rPr>
          <w:rFonts w:asciiTheme="minorHAnsi" w:hAnsiTheme="minorHAnsi"/>
          <w:lang w:val="en-GB"/>
        </w:rPr>
      </w:pPr>
      <w:r w:rsidRPr="0096205B">
        <w:rPr>
          <w:rFonts w:asciiTheme="minorHAnsi" w:hAnsiTheme="minorHAnsi"/>
          <w:lang w:val="en-GB"/>
        </w:rPr>
        <w:t>Liesbeth de Schutter, Stefan Giljum, Rene Polly</w:t>
      </w:r>
    </w:p>
    <w:p w14:paraId="687C5E96" w14:textId="035455F6" w:rsidR="00441055" w:rsidRPr="0096205B" w:rsidRDefault="00DC388D" w:rsidP="00C41F51">
      <w:pPr>
        <w:spacing w:after="0"/>
        <w:jc w:val="left"/>
        <w:rPr>
          <w:rFonts w:asciiTheme="minorHAnsi" w:hAnsiTheme="minorHAnsi"/>
          <w:lang w:val="en-GB"/>
        </w:rPr>
      </w:pPr>
      <w:r w:rsidRPr="0096205B">
        <w:rPr>
          <w:rFonts w:asciiTheme="minorHAnsi" w:hAnsiTheme="minorHAnsi"/>
          <w:lang w:val="en-GB"/>
        </w:rPr>
        <w:t>(Vienna University of Economics and Business, Austria)</w:t>
      </w:r>
      <w:r w:rsidR="00C41F51" w:rsidRPr="0096205B">
        <w:rPr>
          <w:rFonts w:asciiTheme="minorHAnsi" w:hAnsiTheme="minorHAnsi"/>
          <w:lang w:val="en-GB"/>
        </w:rPr>
        <w:br/>
      </w:r>
    </w:p>
    <w:p w14:paraId="0645A1BF" w14:textId="77777777" w:rsidR="00441055" w:rsidRPr="0096205B" w:rsidRDefault="00DC388D" w:rsidP="00C41F51">
      <w:pPr>
        <w:spacing w:after="0"/>
        <w:rPr>
          <w:rFonts w:asciiTheme="minorHAnsi" w:hAnsiTheme="minorHAnsi"/>
          <w:lang w:val="en-GB"/>
        </w:rPr>
      </w:pPr>
      <w:r w:rsidRPr="0096205B">
        <w:rPr>
          <w:rFonts w:asciiTheme="minorHAnsi" w:hAnsiTheme="minorHAnsi"/>
          <w:lang w:val="en-GB"/>
        </w:rPr>
        <w:t>Prajal Pradhan, Tobias Seydewitz, Anne Warchold</w:t>
      </w:r>
    </w:p>
    <w:p w14:paraId="385ADC87" w14:textId="77777777" w:rsidR="00441055" w:rsidRPr="0096205B" w:rsidRDefault="00DC388D" w:rsidP="00C41F51">
      <w:pPr>
        <w:spacing w:after="0"/>
        <w:rPr>
          <w:rFonts w:asciiTheme="minorHAnsi" w:hAnsiTheme="minorHAnsi"/>
          <w:lang w:val="en-GB"/>
        </w:rPr>
      </w:pPr>
      <w:r w:rsidRPr="0096205B">
        <w:rPr>
          <w:rFonts w:asciiTheme="minorHAnsi" w:hAnsiTheme="minorHAnsi"/>
          <w:lang w:val="en-GB"/>
        </w:rPr>
        <w:t>(Potsdam Institute for Climate Impact Research, Germany)</w:t>
      </w:r>
    </w:p>
    <w:p w14:paraId="10CAED1B" w14:textId="1E5DB0E5" w:rsidR="00441055" w:rsidRPr="0096205B" w:rsidRDefault="00C41F51" w:rsidP="00C41F51">
      <w:pPr>
        <w:spacing w:after="0"/>
        <w:rPr>
          <w:rFonts w:asciiTheme="minorHAnsi" w:hAnsiTheme="minorHAnsi"/>
          <w:lang w:val="en-GB"/>
        </w:rPr>
      </w:pPr>
      <w:r w:rsidRPr="0096205B">
        <w:rPr>
          <w:rFonts w:asciiTheme="minorHAnsi" w:hAnsiTheme="minorHAnsi"/>
          <w:lang w:val="en-GB"/>
        </w:rPr>
        <w:br/>
      </w:r>
      <w:r w:rsidR="00DC388D" w:rsidRPr="0096205B">
        <w:rPr>
          <w:rFonts w:asciiTheme="minorHAnsi" w:hAnsiTheme="minorHAnsi"/>
          <w:lang w:val="en-GB"/>
        </w:rPr>
        <w:t>Patricia Fuentes Saguar</w:t>
      </w:r>
    </w:p>
    <w:p w14:paraId="53F6D1EA" w14:textId="77777777" w:rsidR="00441055" w:rsidRPr="0096205B" w:rsidRDefault="00DC388D" w:rsidP="00C41F51">
      <w:pPr>
        <w:spacing w:after="0"/>
        <w:rPr>
          <w:rFonts w:asciiTheme="minorHAnsi" w:hAnsiTheme="minorHAnsi"/>
          <w:lang w:val="en-GB"/>
        </w:rPr>
      </w:pPr>
      <w:r w:rsidRPr="0096205B">
        <w:rPr>
          <w:rFonts w:asciiTheme="minorHAnsi" w:hAnsiTheme="minorHAnsi"/>
          <w:lang w:val="en-GB"/>
        </w:rPr>
        <w:t>(University Pablo de Olavide, Seville, Spain)</w:t>
      </w:r>
    </w:p>
    <w:p w14:paraId="3EDFE52F" w14:textId="0B580D8C" w:rsidR="00441055" w:rsidRPr="0096205B" w:rsidRDefault="00C41F51" w:rsidP="00C41F51">
      <w:pPr>
        <w:spacing w:after="0"/>
        <w:rPr>
          <w:rFonts w:asciiTheme="minorHAnsi" w:hAnsiTheme="minorHAnsi"/>
          <w:lang w:val="en-GB"/>
        </w:rPr>
      </w:pPr>
      <w:r w:rsidRPr="0096205B">
        <w:rPr>
          <w:rFonts w:asciiTheme="minorHAnsi" w:hAnsiTheme="minorHAnsi"/>
          <w:lang w:val="en-GB"/>
        </w:rPr>
        <w:br/>
      </w:r>
      <w:r w:rsidR="00DC388D" w:rsidRPr="0096205B">
        <w:rPr>
          <w:rFonts w:asciiTheme="minorHAnsi" w:hAnsiTheme="minorHAnsi"/>
          <w:lang w:val="en-GB"/>
        </w:rPr>
        <w:t>Alfredo Mainar-Causapé</w:t>
      </w:r>
    </w:p>
    <w:p w14:paraId="2E681A7C" w14:textId="77777777" w:rsidR="00441055" w:rsidRPr="0096205B" w:rsidRDefault="00DC388D" w:rsidP="00C41F51">
      <w:pPr>
        <w:spacing w:after="0"/>
        <w:rPr>
          <w:rFonts w:asciiTheme="minorHAnsi" w:hAnsiTheme="minorHAnsi"/>
          <w:lang w:val="en-GB"/>
        </w:rPr>
      </w:pPr>
      <w:r w:rsidRPr="0096205B">
        <w:rPr>
          <w:rFonts w:asciiTheme="minorHAnsi" w:hAnsiTheme="minorHAnsi"/>
          <w:lang w:val="en-GB"/>
        </w:rPr>
        <w:t>(University of Seville, Spain)</w:t>
      </w:r>
    </w:p>
    <w:p w14:paraId="6ACCDBCA" w14:textId="4C0C6ADB" w:rsidR="00441055" w:rsidRPr="0096205B" w:rsidRDefault="00C41F51" w:rsidP="00C41F51">
      <w:pPr>
        <w:spacing w:after="0"/>
        <w:rPr>
          <w:rFonts w:asciiTheme="minorHAnsi" w:hAnsiTheme="minorHAnsi"/>
          <w:lang w:val="en-GB"/>
        </w:rPr>
      </w:pPr>
      <w:r w:rsidRPr="0096205B">
        <w:rPr>
          <w:rFonts w:asciiTheme="minorHAnsi" w:hAnsiTheme="minorHAnsi"/>
          <w:lang w:val="en-GB"/>
        </w:rPr>
        <w:br/>
      </w:r>
      <w:r w:rsidR="00DC388D" w:rsidRPr="0096205B">
        <w:rPr>
          <w:rFonts w:asciiTheme="minorHAnsi" w:hAnsiTheme="minorHAnsi"/>
          <w:lang w:val="en-GB"/>
        </w:rPr>
        <w:t>Sebastian Poledna, Nikita Strelkovskii</w:t>
      </w:r>
    </w:p>
    <w:p w14:paraId="5018BEEE" w14:textId="7317E54D" w:rsidR="00441055" w:rsidRPr="0096205B" w:rsidRDefault="00DC388D" w:rsidP="00C41F51">
      <w:pPr>
        <w:spacing w:after="0"/>
        <w:rPr>
          <w:rFonts w:asciiTheme="minorHAnsi" w:hAnsiTheme="minorHAnsi"/>
          <w:lang w:val="en-GB"/>
        </w:rPr>
      </w:pPr>
      <w:r w:rsidRPr="0096205B">
        <w:rPr>
          <w:rFonts w:asciiTheme="minorHAnsi" w:hAnsiTheme="minorHAnsi"/>
          <w:lang w:val="en-GB"/>
        </w:rPr>
        <w:t>(International Institute for Applied Systems Analysis, Austria)</w:t>
      </w:r>
    </w:p>
    <w:p w14:paraId="76C4ABD0" w14:textId="77CD0A1E" w:rsidR="005463F3" w:rsidRPr="0096205B" w:rsidRDefault="005463F3" w:rsidP="00C41F51">
      <w:pPr>
        <w:spacing w:after="0"/>
        <w:rPr>
          <w:rFonts w:asciiTheme="minorHAnsi" w:hAnsiTheme="minorHAnsi"/>
          <w:lang w:val="en-GB"/>
        </w:rPr>
      </w:pPr>
    </w:p>
    <w:p w14:paraId="100A1424" w14:textId="288AC74C" w:rsidR="005463F3" w:rsidRPr="0096205B" w:rsidRDefault="005463F3" w:rsidP="00C41F51">
      <w:pPr>
        <w:spacing w:after="0"/>
        <w:rPr>
          <w:rFonts w:asciiTheme="minorHAnsi" w:hAnsiTheme="minorHAnsi"/>
          <w:lang w:val="en-GB"/>
        </w:rPr>
      </w:pPr>
    </w:p>
    <w:p w14:paraId="6F0C80F4" w14:textId="6AE68E5F" w:rsidR="005463F3" w:rsidRPr="0096205B" w:rsidRDefault="005463F3" w:rsidP="00C41F51">
      <w:pPr>
        <w:spacing w:after="0"/>
        <w:rPr>
          <w:rFonts w:asciiTheme="minorHAnsi" w:hAnsiTheme="minorHAnsi"/>
          <w:lang w:val="en-GB"/>
        </w:rPr>
      </w:pPr>
    </w:p>
    <w:p w14:paraId="29F0C3F4" w14:textId="77777777" w:rsidR="005463F3" w:rsidRPr="0096205B" w:rsidRDefault="005463F3" w:rsidP="00C41F51">
      <w:pPr>
        <w:spacing w:after="0"/>
        <w:rPr>
          <w:rFonts w:asciiTheme="minorHAnsi" w:eastAsia="Verdana" w:hAnsiTheme="minorHAnsi" w:cs="Verdana"/>
          <w:sz w:val="20"/>
          <w:szCs w:val="20"/>
          <w:lang w:val="en-GB"/>
        </w:rPr>
      </w:pPr>
    </w:p>
    <w:p w14:paraId="219FF42A" w14:textId="14800113" w:rsidR="005463F3" w:rsidRPr="0096205B" w:rsidRDefault="005463F3">
      <w:pPr>
        <w:rPr>
          <w:rFonts w:asciiTheme="minorHAnsi" w:hAnsiTheme="minorHAnsi"/>
          <w:b/>
          <w:sz w:val="28"/>
          <w:szCs w:val="28"/>
          <w:lang w:val="en-GB"/>
        </w:rPr>
      </w:pPr>
      <w:r w:rsidRPr="0096205B">
        <w:rPr>
          <w:rFonts w:asciiTheme="minorHAnsi" w:hAnsiTheme="minorHAnsi"/>
          <w:b/>
          <w:noProof/>
          <w:sz w:val="28"/>
          <w:szCs w:val="28"/>
          <w:lang w:val="en-US" w:eastAsia="en-US"/>
        </w:rPr>
        <w:drawing>
          <wp:inline distT="0" distB="0" distL="0" distR="0" wp14:anchorId="0DB5FAEA" wp14:editId="148F67EA">
            <wp:extent cx="5733415" cy="418006"/>
            <wp:effectExtent l="0" t="0" r="63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3415" cy="418006"/>
                    </a:xfrm>
                    <a:prstGeom prst="rect">
                      <a:avLst/>
                    </a:prstGeom>
                    <a:noFill/>
                  </pic:spPr>
                </pic:pic>
              </a:graphicData>
            </a:graphic>
          </wp:inline>
        </w:drawing>
      </w:r>
    </w:p>
    <w:p w14:paraId="606195B0" w14:textId="1F3602F4" w:rsidR="00441055" w:rsidRPr="0096205B" w:rsidRDefault="00DC388D" w:rsidP="005463F3">
      <w:pPr>
        <w:rPr>
          <w:rFonts w:asciiTheme="minorHAnsi" w:hAnsiTheme="minorHAnsi"/>
          <w:b/>
          <w:sz w:val="28"/>
          <w:szCs w:val="28"/>
        </w:rPr>
      </w:pPr>
      <w:r w:rsidRPr="0096205B">
        <w:rPr>
          <w:rFonts w:asciiTheme="minorHAnsi" w:hAnsiTheme="minorHAnsi"/>
          <w:b/>
          <w:sz w:val="28"/>
          <w:szCs w:val="28"/>
          <w:lang w:val="en-GB"/>
        </w:rPr>
        <w:br w:type="page"/>
      </w:r>
      <w:r w:rsidRPr="0096205B">
        <w:rPr>
          <w:rFonts w:asciiTheme="minorHAnsi" w:hAnsiTheme="minorHAnsi"/>
          <w:b/>
          <w:sz w:val="28"/>
          <w:szCs w:val="28"/>
        </w:rPr>
        <w:lastRenderedPageBreak/>
        <w:t>Content</w:t>
      </w:r>
    </w:p>
    <w:p w14:paraId="73C6A53B" w14:textId="77777777" w:rsidR="0096205B" w:rsidRPr="0096205B" w:rsidRDefault="0096205B">
      <w:pPr>
        <w:rPr>
          <w:rFonts w:asciiTheme="minorHAnsi" w:hAnsiTheme="minorHAnsi"/>
        </w:rPr>
      </w:pPr>
    </w:p>
    <w:sdt>
      <w:sdtPr>
        <w:id w:val="738070271"/>
        <w:docPartObj>
          <w:docPartGallery w:val="Table of Contents"/>
          <w:docPartUnique/>
        </w:docPartObj>
      </w:sdtPr>
      <w:sdtContent>
        <w:p w14:paraId="40C10A7E" w14:textId="174BEAD1" w:rsidR="0096205B" w:rsidRPr="0096205B" w:rsidRDefault="0096205B">
          <w:pPr>
            <w:pStyle w:val="TOC1"/>
            <w:tabs>
              <w:tab w:val="right" w:leader="dot" w:pos="9019"/>
            </w:tabs>
            <w:rPr>
              <w:rFonts w:eastAsiaTheme="minorEastAsia" w:cstheme="minorBidi"/>
              <w:b w:val="0"/>
              <w:bCs w:val="0"/>
              <w:caps w:val="0"/>
              <w:noProof/>
              <w:sz w:val="22"/>
              <w:szCs w:val="22"/>
              <w:lang w:val="en-GB"/>
            </w:rPr>
          </w:pPr>
          <w:r w:rsidRPr="0096205B">
            <w:fldChar w:fldCharType="begin"/>
          </w:r>
          <w:r w:rsidRPr="0096205B">
            <w:instrText xml:space="preserve"> TOC \o "1-2" \h \z \u </w:instrText>
          </w:r>
          <w:r w:rsidRPr="0096205B">
            <w:fldChar w:fldCharType="separate"/>
          </w:r>
          <w:hyperlink w:anchor="_Toc126578592" w:history="1">
            <w:r w:rsidRPr="0096205B">
              <w:rPr>
                <w:rStyle w:val="Hyperlink"/>
                <w:noProof/>
                <w:lang w:val="en-GB"/>
              </w:rPr>
              <w:t>About the BIOCLIMAPATHS project and this Synthesis Report</w:t>
            </w:r>
            <w:r w:rsidRPr="0096205B">
              <w:rPr>
                <w:noProof/>
                <w:webHidden/>
              </w:rPr>
              <w:tab/>
            </w:r>
            <w:r w:rsidRPr="0096205B">
              <w:rPr>
                <w:noProof/>
                <w:webHidden/>
              </w:rPr>
              <w:fldChar w:fldCharType="begin"/>
            </w:r>
            <w:r w:rsidRPr="0096205B">
              <w:rPr>
                <w:noProof/>
                <w:webHidden/>
              </w:rPr>
              <w:instrText xml:space="preserve"> PAGEREF _Toc126578592 \h </w:instrText>
            </w:r>
            <w:r w:rsidRPr="0096205B">
              <w:rPr>
                <w:noProof/>
                <w:webHidden/>
              </w:rPr>
            </w:r>
            <w:r w:rsidRPr="0096205B">
              <w:rPr>
                <w:noProof/>
                <w:webHidden/>
              </w:rPr>
              <w:fldChar w:fldCharType="separate"/>
            </w:r>
            <w:r>
              <w:rPr>
                <w:noProof/>
                <w:webHidden/>
              </w:rPr>
              <w:t>3</w:t>
            </w:r>
            <w:r w:rsidRPr="0096205B">
              <w:rPr>
                <w:noProof/>
                <w:webHidden/>
              </w:rPr>
              <w:fldChar w:fldCharType="end"/>
            </w:r>
          </w:hyperlink>
        </w:p>
        <w:p w14:paraId="48BC50CD" w14:textId="6FC1A5C0" w:rsidR="0096205B" w:rsidRPr="0096205B" w:rsidRDefault="00396818">
          <w:pPr>
            <w:pStyle w:val="TOC1"/>
            <w:tabs>
              <w:tab w:val="right" w:leader="dot" w:pos="9019"/>
            </w:tabs>
            <w:rPr>
              <w:rFonts w:eastAsiaTheme="minorEastAsia" w:cstheme="minorBidi"/>
              <w:b w:val="0"/>
              <w:bCs w:val="0"/>
              <w:caps w:val="0"/>
              <w:noProof/>
              <w:sz w:val="22"/>
              <w:szCs w:val="22"/>
              <w:lang w:val="en-GB"/>
            </w:rPr>
          </w:pPr>
          <w:hyperlink w:anchor="_Toc126578593" w:history="1">
            <w:r w:rsidR="0096205B" w:rsidRPr="0096205B">
              <w:rPr>
                <w:rStyle w:val="Hyperlink"/>
                <w:noProof/>
              </w:rPr>
              <w:t>1. EU bioeconomy in a context of increasing climate extremes</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_Toc126578593 \h </w:instrText>
            </w:r>
            <w:r w:rsidR="0096205B" w:rsidRPr="0096205B">
              <w:rPr>
                <w:noProof/>
                <w:webHidden/>
              </w:rPr>
            </w:r>
            <w:r w:rsidR="0096205B" w:rsidRPr="0096205B">
              <w:rPr>
                <w:noProof/>
                <w:webHidden/>
              </w:rPr>
              <w:fldChar w:fldCharType="separate"/>
            </w:r>
            <w:r w:rsidR="0096205B">
              <w:rPr>
                <w:noProof/>
                <w:webHidden/>
              </w:rPr>
              <w:t>6</w:t>
            </w:r>
            <w:r w:rsidR="0096205B" w:rsidRPr="0096205B">
              <w:rPr>
                <w:noProof/>
                <w:webHidden/>
              </w:rPr>
              <w:fldChar w:fldCharType="end"/>
            </w:r>
          </w:hyperlink>
        </w:p>
        <w:p w14:paraId="7B7497D2" w14:textId="7BE232B2"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594" w:history="1">
            <w:r w:rsidR="0096205B" w:rsidRPr="0096205B">
              <w:rPr>
                <w:rStyle w:val="Hyperlink"/>
                <w:noProof/>
              </w:rPr>
              <w:t>1.1 Dual role of EU bioeconomy in sustainability transformations from a climate change and climate hazard risk perspective</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_Toc126578594 \h </w:instrText>
            </w:r>
            <w:r w:rsidR="0096205B" w:rsidRPr="0096205B">
              <w:rPr>
                <w:noProof/>
                <w:webHidden/>
              </w:rPr>
            </w:r>
            <w:r w:rsidR="0096205B" w:rsidRPr="0096205B">
              <w:rPr>
                <w:noProof/>
                <w:webHidden/>
              </w:rPr>
              <w:fldChar w:fldCharType="separate"/>
            </w:r>
            <w:r w:rsidR="0096205B">
              <w:rPr>
                <w:noProof/>
                <w:webHidden/>
              </w:rPr>
              <w:t>6</w:t>
            </w:r>
            <w:r w:rsidR="0096205B" w:rsidRPr="0096205B">
              <w:rPr>
                <w:noProof/>
                <w:webHidden/>
              </w:rPr>
              <w:fldChar w:fldCharType="end"/>
            </w:r>
          </w:hyperlink>
        </w:p>
        <w:p w14:paraId="42F13AD7" w14:textId="6AC2F580"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595" w:history="1">
            <w:r w:rsidR="0096205B" w:rsidRPr="0096205B">
              <w:rPr>
                <w:rStyle w:val="Hyperlink"/>
                <w:noProof/>
              </w:rPr>
              <w:t>1.2 Biophysical impacts of climate extremes on primary activities in the EU bioeconomy</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_Toc126578595 \h </w:instrText>
            </w:r>
            <w:r w:rsidR="0096205B" w:rsidRPr="0096205B">
              <w:rPr>
                <w:noProof/>
                <w:webHidden/>
              </w:rPr>
            </w:r>
            <w:r w:rsidR="0096205B" w:rsidRPr="0096205B">
              <w:rPr>
                <w:noProof/>
                <w:webHidden/>
              </w:rPr>
              <w:fldChar w:fldCharType="separate"/>
            </w:r>
            <w:r w:rsidR="0096205B">
              <w:rPr>
                <w:noProof/>
                <w:webHidden/>
              </w:rPr>
              <w:t>7</w:t>
            </w:r>
            <w:r w:rsidR="0096205B" w:rsidRPr="0096205B">
              <w:rPr>
                <w:noProof/>
                <w:webHidden/>
              </w:rPr>
              <w:fldChar w:fldCharType="end"/>
            </w:r>
          </w:hyperlink>
        </w:p>
        <w:p w14:paraId="3B6B2525" w14:textId="47BA13EB"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596" w:history="1">
            <w:r w:rsidR="0096205B" w:rsidRPr="0096205B">
              <w:rPr>
                <w:rStyle w:val="Hyperlink"/>
                <w:noProof/>
              </w:rPr>
              <w:t>1.3 Risk propagation channels of climate extremes in the EU bioeconomy</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_Toc126578596 \h </w:instrText>
            </w:r>
            <w:r w:rsidR="0096205B" w:rsidRPr="0096205B">
              <w:rPr>
                <w:noProof/>
                <w:webHidden/>
              </w:rPr>
            </w:r>
            <w:r w:rsidR="0096205B" w:rsidRPr="0096205B">
              <w:rPr>
                <w:noProof/>
                <w:webHidden/>
              </w:rPr>
              <w:fldChar w:fldCharType="separate"/>
            </w:r>
            <w:r w:rsidR="0096205B">
              <w:rPr>
                <w:noProof/>
                <w:webHidden/>
              </w:rPr>
              <w:t>10</w:t>
            </w:r>
            <w:r w:rsidR="0096205B" w:rsidRPr="0096205B">
              <w:rPr>
                <w:noProof/>
                <w:webHidden/>
              </w:rPr>
              <w:fldChar w:fldCharType="end"/>
            </w:r>
          </w:hyperlink>
        </w:p>
        <w:p w14:paraId="187CCA85" w14:textId="7D02D7D8" w:rsidR="0096205B" w:rsidRPr="0096205B" w:rsidRDefault="00396818">
          <w:pPr>
            <w:pStyle w:val="TOC1"/>
            <w:tabs>
              <w:tab w:val="right" w:leader="dot" w:pos="9019"/>
            </w:tabs>
            <w:rPr>
              <w:rFonts w:eastAsiaTheme="minorEastAsia" w:cstheme="minorBidi"/>
              <w:b w:val="0"/>
              <w:bCs w:val="0"/>
              <w:caps w:val="0"/>
              <w:noProof/>
              <w:sz w:val="22"/>
              <w:szCs w:val="22"/>
              <w:lang w:val="en-GB"/>
            </w:rPr>
          </w:pPr>
          <w:hyperlink w:anchor="_Toc126578597" w:history="1">
            <w:r w:rsidR="0096205B" w:rsidRPr="0096205B">
              <w:rPr>
                <w:rStyle w:val="Hyperlink"/>
                <w:noProof/>
              </w:rPr>
              <w:t>2. Regional patterns of climate extremes in the EU</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_Toc126578597 \h </w:instrText>
            </w:r>
            <w:r w:rsidR="0096205B" w:rsidRPr="0096205B">
              <w:rPr>
                <w:noProof/>
                <w:webHidden/>
              </w:rPr>
            </w:r>
            <w:r w:rsidR="0096205B" w:rsidRPr="0096205B">
              <w:rPr>
                <w:noProof/>
                <w:webHidden/>
              </w:rPr>
              <w:fldChar w:fldCharType="separate"/>
            </w:r>
            <w:r w:rsidR="0096205B">
              <w:rPr>
                <w:noProof/>
                <w:webHidden/>
              </w:rPr>
              <w:t>13</w:t>
            </w:r>
            <w:r w:rsidR="0096205B" w:rsidRPr="0096205B">
              <w:rPr>
                <w:noProof/>
                <w:webHidden/>
              </w:rPr>
              <w:fldChar w:fldCharType="end"/>
            </w:r>
          </w:hyperlink>
        </w:p>
        <w:p w14:paraId="06720E23" w14:textId="6063239B"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598" w:history="1">
            <w:r w:rsidR="0096205B" w:rsidRPr="0096205B">
              <w:rPr>
                <w:rStyle w:val="Hyperlink"/>
                <w:noProof/>
              </w:rPr>
              <w:t>2.1 Introduction</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_Toc126578598 \h </w:instrText>
            </w:r>
            <w:r w:rsidR="0096205B" w:rsidRPr="0096205B">
              <w:rPr>
                <w:noProof/>
                <w:webHidden/>
              </w:rPr>
            </w:r>
            <w:r w:rsidR="0096205B" w:rsidRPr="0096205B">
              <w:rPr>
                <w:noProof/>
                <w:webHidden/>
              </w:rPr>
              <w:fldChar w:fldCharType="separate"/>
            </w:r>
            <w:r w:rsidR="0096205B">
              <w:rPr>
                <w:noProof/>
                <w:webHidden/>
              </w:rPr>
              <w:t>13</w:t>
            </w:r>
            <w:r w:rsidR="0096205B" w:rsidRPr="0096205B">
              <w:rPr>
                <w:noProof/>
                <w:webHidden/>
              </w:rPr>
              <w:fldChar w:fldCharType="end"/>
            </w:r>
          </w:hyperlink>
        </w:p>
        <w:p w14:paraId="60950292" w14:textId="4F882ED2"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599" w:history="1">
            <w:r w:rsidR="0096205B" w:rsidRPr="0096205B">
              <w:rPr>
                <w:rStyle w:val="Hyperlink"/>
                <w:noProof/>
                <w:lang w:val="en-GB"/>
              </w:rPr>
              <w:t>2.2 Changes in climate extremes in the last decades</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_Toc126578599 \h </w:instrText>
            </w:r>
            <w:r w:rsidR="0096205B" w:rsidRPr="0096205B">
              <w:rPr>
                <w:noProof/>
                <w:webHidden/>
              </w:rPr>
            </w:r>
            <w:r w:rsidR="0096205B" w:rsidRPr="0096205B">
              <w:rPr>
                <w:noProof/>
                <w:webHidden/>
              </w:rPr>
              <w:fldChar w:fldCharType="separate"/>
            </w:r>
            <w:r w:rsidR="0096205B">
              <w:rPr>
                <w:noProof/>
                <w:webHidden/>
              </w:rPr>
              <w:t>14</w:t>
            </w:r>
            <w:r w:rsidR="0096205B" w:rsidRPr="0096205B">
              <w:rPr>
                <w:noProof/>
                <w:webHidden/>
              </w:rPr>
              <w:fldChar w:fldCharType="end"/>
            </w:r>
          </w:hyperlink>
        </w:p>
        <w:p w14:paraId="4F907B2C" w14:textId="5A458229"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600" w:history="1">
            <w:r w:rsidR="0096205B" w:rsidRPr="0096205B">
              <w:rPr>
                <w:rStyle w:val="Hyperlink"/>
                <w:noProof/>
                <w:lang w:val="en-GB"/>
              </w:rPr>
              <w:t>2.3 Weather extremes</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_Toc126578600 \h </w:instrText>
            </w:r>
            <w:r w:rsidR="0096205B" w:rsidRPr="0096205B">
              <w:rPr>
                <w:noProof/>
                <w:webHidden/>
              </w:rPr>
            </w:r>
            <w:r w:rsidR="0096205B" w:rsidRPr="0096205B">
              <w:rPr>
                <w:noProof/>
                <w:webHidden/>
              </w:rPr>
              <w:fldChar w:fldCharType="separate"/>
            </w:r>
            <w:r w:rsidR="0096205B">
              <w:rPr>
                <w:noProof/>
                <w:webHidden/>
              </w:rPr>
              <w:t>17</w:t>
            </w:r>
            <w:r w:rsidR="0096205B" w:rsidRPr="0096205B">
              <w:rPr>
                <w:noProof/>
                <w:webHidden/>
              </w:rPr>
              <w:fldChar w:fldCharType="end"/>
            </w:r>
          </w:hyperlink>
        </w:p>
        <w:p w14:paraId="74D2228B" w14:textId="7638A8F6"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601" w:history="1">
            <w:r w:rsidR="0096205B" w:rsidRPr="0096205B">
              <w:rPr>
                <w:rStyle w:val="Hyperlink"/>
                <w:noProof/>
                <w:lang w:val="en-GB"/>
              </w:rPr>
              <w:t>2.4 Synthesis of results</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_Toc126578601 \h </w:instrText>
            </w:r>
            <w:r w:rsidR="0096205B" w:rsidRPr="0096205B">
              <w:rPr>
                <w:noProof/>
                <w:webHidden/>
              </w:rPr>
            </w:r>
            <w:r w:rsidR="0096205B" w:rsidRPr="0096205B">
              <w:rPr>
                <w:noProof/>
                <w:webHidden/>
              </w:rPr>
              <w:fldChar w:fldCharType="separate"/>
            </w:r>
            <w:r w:rsidR="0096205B">
              <w:rPr>
                <w:noProof/>
                <w:webHidden/>
              </w:rPr>
              <w:t>18</w:t>
            </w:r>
            <w:r w:rsidR="0096205B" w:rsidRPr="0096205B">
              <w:rPr>
                <w:noProof/>
                <w:webHidden/>
              </w:rPr>
              <w:fldChar w:fldCharType="end"/>
            </w:r>
          </w:hyperlink>
        </w:p>
        <w:p w14:paraId="3C842D5A" w14:textId="5F4D3DE8" w:rsidR="0096205B" w:rsidRPr="0096205B" w:rsidRDefault="00396818">
          <w:pPr>
            <w:pStyle w:val="TOC1"/>
            <w:tabs>
              <w:tab w:val="right" w:leader="dot" w:pos="9019"/>
            </w:tabs>
            <w:rPr>
              <w:rFonts w:eastAsiaTheme="minorEastAsia" w:cstheme="minorBidi"/>
              <w:b w:val="0"/>
              <w:bCs w:val="0"/>
              <w:caps w:val="0"/>
              <w:noProof/>
              <w:sz w:val="22"/>
              <w:szCs w:val="22"/>
              <w:lang w:val="en-GB"/>
            </w:rPr>
          </w:pPr>
          <w:hyperlink w:anchor="_Toc126578602" w:history="1">
            <w:r w:rsidR="0096205B" w:rsidRPr="0096205B">
              <w:rPr>
                <w:rStyle w:val="Hyperlink"/>
                <w:noProof/>
              </w:rPr>
              <w:t>3. Direct biophysical impacts of climate extremes in the EU bioeconomy</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_Toc126578602 \h </w:instrText>
            </w:r>
            <w:r w:rsidR="0096205B" w:rsidRPr="0096205B">
              <w:rPr>
                <w:noProof/>
                <w:webHidden/>
              </w:rPr>
            </w:r>
            <w:r w:rsidR="0096205B" w:rsidRPr="0096205B">
              <w:rPr>
                <w:noProof/>
                <w:webHidden/>
              </w:rPr>
              <w:fldChar w:fldCharType="separate"/>
            </w:r>
            <w:r w:rsidR="0096205B">
              <w:rPr>
                <w:noProof/>
                <w:webHidden/>
              </w:rPr>
              <w:t>19</w:t>
            </w:r>
            <w:r w:rsidR="0096205B" w:rsidRPr="0096205B">
              <w:rPr>
                <w:noProof/>
                <w:webHidden/>
              </w:rPr>
              <w:fldChar w:fldCharType="end"/>
            </w:r>
          </w:hyperlink>
        </w:p>
        <w:p w14:paraId="35CC9D1A" w14:textId="6E81C840"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603" w:history="1">
            <w:r w:rsidR="0096205B" w:rsidRPr="0096205B">
              <w:rPr>
                <w:rStyle w:val="Hyperlink"/>
                <w:noProof/>
              </w:rPr>
              <w:t>3.1 Introduction</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_Toc126578603 \h </w:instrText>
            </w:r>
            <w:r w:rsidR="0096205B" w:rsidRPr="0096205B">
              <w:rPr>
                <w:noProof/>
                <w:webHidden/>
              </w:rPr>
            </w:r>
            <w:r w:rsidR="0096205B" w:rsidRPr="0096205B">
              <w:rPr>
                <w:noProof/>
                <w:webHidden/>
              </w:rPr>
              <w:fldChar w:fldCharType="separate"/>
            </w:r>
            <w:r w:rsidR="0096205B">
              <w:rPr>
                <w:noProof/>
                <w:webHidden/>
              </w:rPr>
              <w:t>19</w:t>
            </w:r>
            <w:r w:rsidR="0096205B" w:rsidRPr="0096205B">
              <w:rPr>
                <w:noProof/>
                <w:webHidden/>
              </w:rPr>
              <w:fldChar w:fldCharType="end"/>
            </w:r>
          </w:hyperlink>
        </w:p>
        <w:p w14:paraId="05B3CC42" w14:textId="19BE11B8"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604" w:history="1">
            <w:r w:rsidR="0096205B" w:rsidRPr="0096205B">
              <w:rPr>
                <w:rStyle w:val="Hyperlink"/>
                <w:noProof/>
              </w:rPr>
              <w:t>3.2 Past and future crop yield damages across Europe</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_Toc126578604 \h </w:instrText>
            </w:r>
            <w:r w:rsidR="0096205B" w:rsidRPr="0096205B">
              <w:rPr>
                <w:noProof/>
                <w:webHidden/>
              </w:rPr>
            </w:r>
            <w:r w:rsidR="0096205B" w:rsidRPr="0096205B">
              <w:rPr>
                <w:noProof/>
                <w:webHidden/>
              </w:rPr>
              <w:fldChar w:fldCharType="separate"/>
            </w:r>
            <w:r w:rsidR="0096205B">
              <w:rPr>
                <w:noProof/>
                <w:webHidden/>
              </w:rPr>
              <w:t>20</w:t>
            </w:r>
            <w:r w:rsidR="0096205B" w:rsidRPr="0096205B">
              <w:rPr>
                <w:noProof/>
                <w:webHidden/>
              </w:rPr>
              <w:fldChar w:fldCharType="end"/>
            </w:r>
          </w:hyperlink>
        </w:p>
        <w:p w14:paraId="5DAFC356" w14:textId="2A2C0ADE"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605" w:history="1">
            <w:r w:rsidR="0096205B" w:rsidRPr="0096205B">
              <w:rPr>
                <w:rStyle w:val="Hyperlink"/>
                <w:noProof/>
              </w:rPr>
              <w:t>3.3 EU hotspots of losses in biomass production due to climate extremes</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_Toc126578605 \h </w:instrText>
            </w:r>
            <w:r w:rsidR="0096205B" w:rsidRPr="0096205B">
              <w:rPr>
                <w:noProof/>
                <w:webHidden/>
              </w:rPr>
            </w:r>
            <w:r w:rsidR="0096205B" w:rsidRPr="0096205B">
              <w:rPr>
                <w:noProof/>
                <w:webHidden/>
              </w:rPr>
              <w:fldChar w:fldCharType="separate"/>
            </w:r>
            <w:r w:rsidR="0096205B">
              <w:rPr>
                <w:noProof/>
                <w:webHidden/>
              </w:rPr>
              <w:t>22</w:t>
            </w:r>
            <w:r w:rsidR="0096205B" w:rsidRPr="0096205B">
              <w:rPr>
                <w:noProof/>
                <w:webHidden/>
              </w:rPr>
              <w:fldChar w:fldCharType="end"/>
            </w:r>
          </w:hyperlink>
        </w:p>
        <w:p w14:paraId="3AE59F65" w14:textId="691F2F05"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606" w:history="1">
            <w:r w:rsidR="0096205B" w:rsidRPr="0096205B">
              <w:rPr>
                <w:rStyle w:val="Hyperlink"/>
                <w:noProof/>
              </w:rPr>
              <w:t xml:space="preserve">3.4 </w:t>
            </w:r>
            <w:r w:rsidR="0096205B" w:rsidRPr="0096205B">
              <w:rPr>
                <w:rStyle w:val="Hyperlink"/>
                <w:noProof/>
                <w:lang w:val="en-US"/>
              </w:rPr>
              <w:t>Climate extreme impacts on crop production at the EU level</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_Toc126578606 \h </w:instrText>
            </w:r>
            <w:r w:rsidR="0096205B" w:rsidRPr="0096205B">
              <w:rPr>
                <w:noProof/>
                <w:webHidden/>
              </w:rPr>
            </w:r>
            <w:r w:rsidR="0096205B" w:rsidRPr="0096205B">
              <w:rPr>
                <w:noProof/>
                <w:webHidden/>
              </w:rPr>
              <w:fldChar w:fldCharType="separate"/>
            </w:r>
            <w:r w:rsidR="0096205B">
              <w:rPr>
                <w:noProof/>
                <w:webHidden/>
              </w:rPr>
              <w:t>26</w:t>
            </w:r>
            <w:r w:rsidR="0096205B" w:rsidRPr="0096205B">
              <w:rPr>
                <w:noProof/>
                <w:webHidden/>
              </w:rPr>
              <w:fldChar w:fldCharType="end"/>
            </w:r>
          </w:hyperlink>
        </w:p>
        <w:p w14:paraId="1620C7C7" w14:textId="1770D2E0"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607" w:history="1">
            <w:r w:rsidR="0096205B" w:rsidRPr="0096205B">
              <w:rPr>
                <w:rStyle w:val="Hyperlink"/>
                <w:noProof/>
              </w:rPr>
              <w:t>3.5 Synthesis of results</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_Toc126578607 \h </w:instrText>
            </w:r>
            <w:r w:rsidR="0096205B" w:rsidRPr="0096205B">
              <w:rPr>
                <w:noProof/>
                <w:webHidden/>
              </w:rPr>
            </w:r>
            <w:r w:rsidR="0096205B" w:rsidRPr="0096205B">
              <w:rPr>
                <w:noProof/>
                <w:webHidden/>
              </w:rPr>
              <w:fldChar w:fldCharType="separate"/>
            </w:r>
            <w:r w:rsidR="0096205B">
              <w:rPr>
                <w:noProof/>
                <w:webHidden/>
              </w:rPr>
              <w:t>27</w:t>
            </w:r>
            <w:r w:rsidR="0096205B" w:rsidRPr="0096205B">
              <w:rPr>
                <w:noProof/>
                <w:webHidden/>
              </w:rPr>
              <w:fldChar w:fldCharType="end"/>
            </w:r>
          </w:hyperlink>
        </w:p>
        <w:p w14:paraId="029CC7DB" w14:textId="39291913" w:rsidR="0096205B" w:rsidRPr="0096205B" w:rsidRDefault="00396818">
          <w:pPr>
            <w:pStyle w:val="TOC1"/>
            <w:tabs>
              <w:tab w:val="right" w:leader="dot" w:pos="9019"/>
            </w:tabs>
            <w:rPr>
              <w:rFonts w:eastAsiaTheme="minorEastAsia" w:cstheme="minorBidi"/>
              <w:b w:val="0"/>
              <w:bCs w:val="0"/>
              <w:caps w:val="0"/>
              <w:noProof/>
              <w:sz w:val="22"/>
              <w:szCs w:val="22"/>
              <w:lang w:val="en-GB"/>
            </w:rPr>
          </w:pPr>
          <w:hyperlink w:anchor="_Toc126578608" w:history="1">
            <w:r w:rsidR="0096205B" w:rsidRPr="0096205B">
              <w:rPr>
                <w:rStyle w:val="Hyperlink"/>
                <w:noProof/>
              </w:rPr>
              <w:t>4. Indirect biophysical impacts of climate extremes in the EU bioeconomy</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_Toc126578608 \h </w:instrText>
            </w:r>
            <w:r w:rsidR="0096205B" w:rsidRPr="0096205B">
              <w:rPr>
                <w:noProof/>
                <w:webHidden/>
              </w:rPr>
            </w:r>
            <w:r w:rsidR="0096205B" w:rsidRPr="0096205B">
              <w:rPr>
                <w:noProof/>
                <w:webHidden/>
              </w:rPr>
              <w:fldChar w:fldCharType="separate"/>
            </w:r>
            <w:r w:rsidR="0096205B">
              <w:rPr>
                <w:noProof/>
                <w:webHidden/>
              </w:rPr>
              <w:t>28</w:t>
            </w:r>
            <w:r w:rsidR="0096205B" w:rsidRPr="0096205B">
              <w:rPr>
                <w:noProof/>
                <w:webHidden/>
              </w:rPr>
              <w:fldChar w:fldCharType="end"/>
            </w:r>
          </w:hyperlink>
        </w:p>
        <w:p w14:paraId="53ABD6A1" w14:textId="24D74C21"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609" w:history="1">
            <w:r w:rsidR="0096205B" w:rsidRPr="0096205B">
              <w:rPr>
                <w:rStyle w:val="Hyperlink"/>
                <w:noProof/>
              </w:rPr>
              <w:t>4.1 Brief method description</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_Toc126578609 \h </w:instrText>
            </w:r>
            <w:r w:rsidR="0096205B" w:rsidRPr="0096205B">
              <w:rPr>
                <w:noProof/>
                <w:webHidden/>
              </w:rPr>
            </w:r>
            <w:r w:rsidR="0096205B" w:rsidRPr="0096205B">
              <w:rPr>
                <w:noProof/>
                <w:webHidden/>
              </w:rPr>
              <w:fldChar w:fldCharType="separate"/>
            </w:r>
            <w:r w:rsidR="0096205B">
              <w:rPr>
                <w:noProof/>
                <w:webHidden/>
              </w:rPr>
              <w:t>29</w:t>
            </w:r>
            <w:r w:rsidR="0096205B" w:rsidRPr="0096205B">
              <w:rPr>
                <w:noProof/>
                <w:webHidden/>
              </w:rPr>
              <w:fldChar w:fldCharType="end"/>
            </w:r>
          </w:hyperlink>
        </w:p>
        <w:p w14:paraId="0255AF91" w14:textId="5C6BB3F9"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610" w:history="1">
            <w:r w:rsidR="0096205B" w:rsidRPr="0096205B">
              <w:rPr>
                <w:rStyle w:val="Hyperlink"/>
                <w:noProof/>
              </w:rPr>
              <w:t>4.2 Impact propagation of climate hazard related shocks in t</w:t>
            </w:r>
            <w:r w:rsidR="00956057">
              <w:rPr>
                <w:rStyle w:val="Hyperlink"/>
                <w:noProof/>
              </w:rPr>
              <w:t>he EU bioeconomy: supply perspective</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_Toc126578610 \h </w:instrText>
            </w:r>
            <w:r w:rsidR="0096205B" w:rsidRPr="0096205B">
              <w:rPr>
                <w:noProof/>
                <w:webHidden/>
              </w:rPr>
            </w:r>
            <w:r w:rsidR="0096205B" w:rsidRPr="0096205B">
              <w:rPr>
                <w:noProof/>
                <w:webHidden/>
              </w:rPr>
              <w:fldChar w:fldCharType="separate"/>
            </w:r>
            <w:r w:rsidR="0096205B">
              <w:rPr>
                <w:noProof/>
                <w:webHidden/>
              </w:rPr>
              <w:t>30</w:t>
            </w:r>
            <w:r w:rsidR="0096205B" w:rsidRPr="0096205B">
              <w:rPr>
                <w:noProof/>
                <w:webHidden/>
              </w:rPr>
              <w:fldChar w:fldCharType="end"/>
            </w:r>
          </w:hyperlink>
        </w:p>
        <w:p w14:paraId="2C3D0653" w14:textId="5880F080"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611" w:history="1">
            <w:r w:rsidR="0096205B" w:rsidRPr="0096205B">
              <w:rPr>
                <w:rStyle w:val="Hyperlink"/>
                <w:noProof/>
              </w:rPr>
              <w:t xml:space="preserve">4.3 Impact propagation of climate hazard related shocks in </w:t>
            </w:r>
            <w:r w:rsidR="00956057">
              <w:rPr>
                <w:rStyle w:val="Hyperlink"/>
                <w:noProof/>
              </w:rPr>
              <w:t>the EU bioeconomy: industrial demand  perspective</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_Toc126578611 \h </w:instrText>
            </w:r>
            <w:r w:rsidR="0096205B" w:rsidRPr="0096205B">
              <w:rPr>
                <w:noProof/>
                <w:webHidden/>
              </w:rPr>
            </w:r>
            <w:r w:rsidR="0096205B" w:rsidRPr="0096205B">
              <w:rPr>
                <w:noProof/>
                <w:webHidden/>
              </w:rPr>
              <w:fldChar w:fldCharType="separate"/>
            </w:r>
            <w:r w:rsidR="0096205B">
              <w:rPr>
                <w:noProof/>
                <w:webHidden/>
              </w:rPr>
              <w:t>30</w:t>
            </w:r>
            <w:r w:rsidR="0096205B" w:rsidRPr="0096205B">
              <w:rPr>
                <w:noProof/>
                <w:webHidden/>
              </w:rPr>
              <w:fldChar w:fldCharType="end"/>
            </w:r>
          </w:hyperlink>
        </w:p>
        <w:p w14:paraId="3C285DEB" w14:textId="4173CEB5"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612" w:history="1">
            <w:r w:rsidR="0096205B" w:rsidRPr="0096205B">
              <w:rPr>
                <w:rStyle w:val="Hyperlink"/>
                <w:noProof/>
              </w:rPr>
              <w:t>4.4 Network analysis of risk transmission channels in the EU bioeconomy</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_Toc126578612 \h </w:instrText>
            </w:r>
            <w:r w:rsidR="0096205B" w:rsidRPr="0096205B">
              <w:rPr>
                <w:noProof/>
                <w:webHidden/>
              </w:rPr>
            </w:r>
            <w:r w:rsidR="0096205B" w:rsidRPr="0096205B">
              <w:rPr>
                <w:noProof/>
                <w:webHidden/>
              </w:rPr>
              <w:fldChar w:fldCharType="separate"/>
            </w:r>
            <w:r w:rsidR="0096205B">
              <w:rPr>
                <w:noProof/>
                <w:webHidden/>
              </w:rPr>
              <w:t>30</w:t>
            </w:r>
            <w:r w:rsidR="0096205B" w:rsidRPr="0096205B">
              <w:rPr>
                <w:noProof/>
                <w:webHidden/>
              </w:rPr>
              <w:fldChar w:fldCharType="end"/>
            </w:r>
          </w:hyperlink>
        </w:p>
        <w:p w14:paraId="73A7E0F3" w14:textId="7C7F4D70"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613" w:history="1">
            <w:r w:rsidR="0096205B" w:rsidRPr="0096205B">
              <w:rPr>
                <w:rStyle w:val="Hyperlink"/>
                <w:noProof/>
              </w:rPr>
              <w:t>4.5 Synthesis of results</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_Toc126578613 \h </w:instrText>
            </w:r>
            <w:r w:rsidR="0096205B" w:rsidRPr="0096205B">
              <w:rPr>
                <w:noProof/>
                <w:webHidden/>
              </w:rPr>
            </w:r>
            <w:r w:rsidR="0096205B" w:rsidRPr="0096205B">
              <w:rPr>
                <w:noProof/>
                <w:webHidden/>
              </w:rPr>
              <w:fldChar w:fldCharType="separate"/>
            </w:r>
            <w:r w:rsidR="0096205B">
              <w:rPr>
                <w:noProof/>
                <w:webHidden/>
              </w:rPr>
              <w:t>30</w:t>
            </w:r>
            <w:r w:rsidR="0096205B" w:rsidRPr="0096205B">
              <w:rPr>
                <w:noProof/>
                <w:webHidden/>
              </w:rPr>
              <w:fldChar w:fldCharType="end"/>
            </w:r>
          </w:hyperlink>
        </w:p>
        <w:p w14:paraId="0A6DCFA7" w14:textId="11154737" w:rsidR="0096205B" w:rsidRPr="0096205B" w:rsidRDefault="00396818">
          <w:pPr>
            <w:pStyle w:val="TOC1"/>
            <w:tabs>
              <w:tab w:val="right" w:leader="dot" w:pos="9019"/>
            </w:tabs>
            <w:rPr>
              <w:rFonts w:eastAsiaTheme="minorEastAsia" w:cstheme="minorBidi"/>
              <w:b w:val="0"/>
              <w:bCs w:val="0"/>
              <w:caps w:val="0"/>
              <w:noProof/>
              <w:sz w:val="22"/>
              <w:szCs w:val="22"/>
              <w:lang w:val="en-GB"/>
            </w:rPr>
          </w:pPr>
          <w:hyperlink w:anchor="_Toc126578614" w:history="1">
            <w:r w:rsidR="0096205B" w:rsidRPr="0096205B">
              <w:rPr>
                <w:rStyle w:val="Hyperlink"/>
                <w:noProof/>
              </w:rPr>
              <w:t>5. Monetary impacts of climate extremes in the EU bioeconomy</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_Toc126578614 \h </w:instrText>
            </w:r>
            <w:r w:rsidR="0096205B" w:rsidRPr="0096205B">
              <w:rPr>
                <w:noProof/>
                <w:webHidden/>
              </w:rPr>
            </w:r>
            <w:r w:rsidR="0096205B" w:rsidRPr="0096205B">
              <w:rPr>
                <w:noProof/>
                <w:webHidden/>
              </w:rPr>
              <w:fldChar w:fldCharType="separate"/>
            </w:r>
            <w:r w:rsidR="0096205B">
              <w:rPr>
                <w:noProof/>
                <w:webHidden/>
              </w:rPr>
              <w:t>30</w:t>
            </w:r>
            <w:r w:rsidR="0096205B" w:rsidRPr="0096205B">
              <w:rPr>
                <w:noProof/>
                <w:webHidden/>
              </w:rPr>
              <w:fldChar w:fldCharType="end"/>
            </w:r>
          </w:hyperlink>
        </w:p>
        <w:p w14:paraId="31C3F96F" w14:textId="25240BBD"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615" w:history="1">
            <w:r w:rsidR="0096205B" w:rsidRPr="0096205B">
              <w:rPr>
                <w:rStyle w:val="Hyperlink"/>
                <w:noProof/>
              </w:rPr>
              <w:t>5.1. Database and frameworks</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_Toc126578615 \h </w:instrText>
            </w:r>
            <w:r w:rsidR="0096205B" w:rsidRPr="0096205B">
              <w:rPr>
                <w:noProof/>
                <w:webHidden/>
              </w:rPr>
            </w:r>
            <w:r w:rsidR="0096205B" w:rsidRPr="0096205B">
              <w:rPr>
                <w:noProof/>
                <w:webHidden/>
              </w:rPr>
              <w:fldChar w:fldCharType="separate"/>
            </w:r>
            <w:r w:rsidR="0096205B">
              <w:rPr>
                <w:noProof/>
                <w:webHidden/>
              </w:rPr>
              <w:t>30</w:t>
            </w:r>
            <w:r w:rsidR="0096205B" w:rsidRPr="0096205B">
              <w:rPr>
                <w:noProof/>
                <w:webHidden/>
              </w:rPr>
              <w:fldChar w:fldCharType="end"/>
            </w:r>
          </w:hyperlink>
        </w:p>
        <w:p w14:paraId="4644E0E7" w14:textId="0DC9B90A"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616" w:history="1">
            <w:r w:rsidR="0096205B" w:rsidRPr="0096205B">
              <w:rPr>
                <w:rStyle w:val="Hyperlink"/>
                <w:noProof/>
              </w:rPr>
              <w:t>5.2. Analytical methods and main research products</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_Toc126578616 \h </w:instrText>
            </w:r>
            <w:r w:rsidR="0096205B" w:rsidRPr="0096205B">
              <w:rPr>
                <w:noProof/>
                <w:webHidden/>
              </w:rPr>
            </w:r>
            <w:r w:rsidR="0096205B" w:rsidRPr="0096205B">
              <w:rPr>
                <w:noProof/>
                <w:webHidden/>
              </w:rPr>
              <w:fldChar w:fldCharType="separate"/>
            </w:r>
            <w:r w:rsidR="0096205B">
              <w:rPr>
                <w:noProof/>
                <w:webHidden/>
              </w:rPr>
              <w:t>31</w:t>
            </w:r>
            <w:r w:rsidR="0096205B" w:rsidRPr="0096205B">
              <w:rPr>
                <w:noProof/>
                <w:webHidden/>
              </w:rPr>
              <w:fldChar w:fldCharType="end"/>
            </w:r>
          </w:hyperlink>
        </w:p>
        <w:p w14:paraId="5B74E5FE" w14:textId="55802C4A"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617" w:history="1">
            <w:r w:rsidR="0096205B" w:rsidRPr="0096205B">
              <w:rPr>
                <w:rStyle w:val="Hyperlink"/>
                <w:noProof/>
              </w:rPr>
              <w:t>5.3 Selected results</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_Toc126578617 \h </w:instrText>
            </w:r>
            <w:r w:rsidR="0096205B" w:rsidRPr="0096205B">
              <w:rPr>
                <w:noProof/>
                <w:webHidden/>
              </w:rPr>
            </w:r>
            <w:r w:rsidR="0096205B" w:rsidRPr="0096205B">
              <w:rPr>
                <w:noProof/>
                <w:webHidden/>
              </w:rPr>
              <w:fldChar w:fldCharType="separate"/>
            </w:r>
            <w:r w:rsidR="0096205B">
              <w:rPr>
                <w:noProof/>
                <w:webHidden/>
              </w:rPr>
              <w:t>33</w:t>
            </w:r>
            <w:r w:rsidR="0096205B" w:rsidRPr="0096205B">
              <w:rPr>
                <w:noProof/>
                <w:webHidden/>
              </w:rPr>
              <w:fldChar w:fldCharType="end"/>
            </w:r>
          </w:hyperlink>
        </w:p>
        <w:p w14:paraId="2EA82694" w14:textId="155195A0"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618" w:history="1">
            <w:r w:rsidR="0096205B" w:rsidRPr="0096205B">
              <w:rPr>
                <w:rStyle w:val="Hyperlink"/>
                <w:noProof/>
              </w:rPr>
              <w:t>5.4 Synthesis of results</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_Toc126578618 \h </w:instrText>
            </w:r>
            <w:r w:rsidR="0096205B" w:rsidRPr="0096205B">
              <w:rPr>
                <w:noProof/>
                <w:webHidden/>
              </w:rPr>
            </w:r>
            <w:r w:rsidR="0096205B" w:rsidRPr="0096205B">
              <w:rPr>
                <w:noProof/>
                <w:webHidden/>
              </w:rPr>
              <w:fldChar w:fldCharType="separate"/>
            </w:r>
            <w:r w:rsidR="0096205B">
              <w:rPr>
                <w:noProof/>
                <w:webHidden/>
              </w:rPr>
              <w:t>39</w:t>
            </w:r>
            <w:r w:rsidR="0096205B" w:rsidRPr="0096205B">
              <w:rPr>
                <w:noProof/>
                <w:webHidden/>
              </w:rPr>
              <w:fldChar w:fldCharType="end"/>
            </w:r>
          </w:hyperlink>
        </w:p>
        <w:p w14:paraId="03DCC56D" w14:textId="0D8CAC1A" w:rsidR="0096205B" w:rsidRPr="0096205B" w:rsidRDefault="00396818">
          <w:pPr>
            <w:pStyle w:val="TOC1"/>
            <w:tabs>
              <w:tab w:val="right" w:leader="dot" w:pos="9019"/>
            </w:tabs>
            <w:rPr>
              <w:rFonts w:eastAsiaTheme="minorEastAsia" w:cstheme="minorBidi"/>
              <w:b w:val="0"/>
              <w:bCs w:val="0"/>
              <w:caps w:val="0"/>
              <w:noProof/>
              <w:sz w:val="22"/>
              <w:szCs w:val="22"/>
              <w:lang w:val="en-GB"/>
            </w:rPr>
          </w:pPr>
          <w:hyperlink w:anchor="_Toc126578619" w:history="1">
            <w:r w:rsidR="0096205B" w:rsidRPr="0096205B">
              <w:rPr>
                <w:rStyle w:val="Hyperlink"/>
                <w:noProof/>
              </w:rPr>
              <w:t>6. Vulnerabilities in regional bioeconomies under climate extremes (case study Austria)</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_Toc126578619 \h </w:instrText>
            </w:r>
            <w:r w:rsidR="0096205B" w:rsidRPr="0096205B">
              <w:rPr>
                <w:noProof/>
                <w:webHidden/>
              </w:rPr>
            </w:r>
            <w:r w:rsidR="0096205B" w:rsidRPr="0096205B">
              <w:rPr>
                <w:noProof/>
                <w:webHidden/>
              </w:rPr>
              <w:fldChar w:fldCharType="separate"/>
            </w:r>
            <w:r w:rsidR="0096205B">
              <w:rPr>
                <w:noProof/>
                <w:webHidden/>
              </w:rPr>
              <w:t>39</w:t>
            </w:r>
            <w:r w:rsidR="0096205B" w:rsidRPr="0096205B">
              <w:rPr>
                <w:noProof/>
                <w:webHidden/>
              </w:rPr>
              <w:fldChar w:fldCharType="end"/>
            </w:r>
          </w:hyperlink>
        </w:p>
        <w:p w14:paraId="478E88EA" w14:textId="39CBECAF"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620" w:history="1">
            <w:r w:rsidR="0096205B" w:rsidRPr="0096205B">
              <w:rPr>
                <w:rStyle w:val="Hyperlink"/>
                <w:noProof/>
                <w:lang w:val="en-GB"/>
              </w:rPr>
              <w:t>6.1 Brief method description</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_Toc126578620 \h </w:instrText>
            </w:r>
            <w:r w:rsidR="0096205B" w:rsidRPr="0096205B">
              <w:rPr>
                <w:noProof/>
                <w:webHidden/>
              </w:rPr>
            </w:r>
            <w:r w:rsidR="0096205B" w:rsidRPr="0096205B">
              <w:rPr>
                <w:noProof/>
                <w:webHidden/>
              </w:rPr>
              <w:fldChar w:fldCharType="separate"/>
            </w:r>
            <w:r w:rsidR="0096205B">
              <w:rPr>
                <w:noProof/>
                <w:webHidden/>
              </w:rPr>
              <w:t>40</w:t>
            </w:r>
            <w:r w:rsidR="0096205B" w:rsidRPr="0096205B">
              <w:rPr>
                <w:noProof/>
                <w:webHidden/>
              </w:rPr>
              <w:fldChar w:fldCharType="end"/>
            </w:r>
          </w:hyperlink>
        </w:p>
        <w:p w14:paraId="42275A31" w14:textId="44094EC1"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621" w:history="1">
            <w:r w:rsidR="0096205B" w:rsidRPr="0096205B">
              <w:rPr>
                <w:rStyle w:val="Hyperlink"/>
                <w:noProof/>
                <w:lang w:val="en-US"/>
              </w:rPr>
              <w:t>6.2 Impacts and vulnerabilities in the current bioeconomy in Austria</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_Toc126578621 \h </w:instrText>
            </w:r>
            <w:r w:rsidR="0096205B" w:rsidRPr="0096205B">
              <w:rPr>
                <w:noProof/>
                <w:webHidden/>
              </w:rPr>
            </w:r>
            <w:r w:rsidR="0096205B" w:rsidRPr="0096205B">
              <w:rPr>
                <w:noProof/>
                <w:webHidden/>
              </w:rPr>
              <w:fldChar w:fldCharType="separate"/>
            </w:r>
            <w:r w:rsidR="0096205B">
              <w:rPr>
                <w:noProof/>
                <w:webHidden/>
              </w:rPr>
              <w:t>40</w:t>
            </w:r>
            <w:r w:rsidR="0096205B" w:rsidRPr="0096205B">
              <w:rPr>
                <w:noProof/>
                <w:webHidden/>
              </w:rPr>
              <w:fldChar w:fldCharType="end"/>
            </w:r>
          </w:hyperlink>
        </w:p>
        <w:p w14:paraId="7ABBD3D4" w14:textId="27B13AA0"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622" w:history="1">
            <w:r w:rsidR="0096205B" w:rsidRPr="0096205B">
              <w:rPr>
                <w:rStyle w:val="Hyperlink"/>
                <w:noProof/>
                <w:lang w:val="en-US"/>
              </w:rPr>
              <w:t>6.3 Synthesis of results and outlook</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_Toc126578622 \h </w:instrText>
            </w:r>
            <w:r w:rsidR="0096205B" w:rsidRPr="0096205B">
              <w:rPr>
                <w:noProof/>
                <w:webHidden/>
              </w:rPr>
            </w:r>
            <w:r w:rsidR="0096205B" w:rsidRPr="0096205B">
              <w:rPr>
                <w:noProof/>
                <w:webHidden/>
              </w:rPr>
              <w:fldChar w:fldCharType="separate"/>
            </w:r>
            <w:r w:rsidR="0096205B">
              <w:rPr>
                <w:noProof/>
                <w:webHidden/>
              </w:rPr>
              <w:t>44</w:t>
            </w:r>
            <w:r w:rsidR="0096205B" w:rsidRPr="0096205B">
              <w:rPr>
                <w:noProof/>
                <w:webHidden/>
              </w:rPr>
              <w:fldChar w:fldCharType="end"/>
            </w:r>
          </w:hyperlink>
        </w:p>
        <w:p w14:paraId="12BA578A" w14:textId="3544D8C4" w:rsidR="0096205B" w:rsidRPr="0096205B" w:rsidRDefault="00396818">
          <w:pPr>
            <w:pStyle w:val="TOC1"/>
            <w:tabs>
              <w:tab w:val="right" w:leader="dot" w:pos="9019"/>
            </w:tabs>
            <w:rPr>
              <w:rFonts w:eastAsiaTheme="minorEastAsia" w:cstheme="minorBidi"/>
              <w:b w:val="0"/>
              <w:bCs w:val="0"/>
              <w:caps w:val="0"/>
              <w:noProof/>
              <w:sz w:val="22"/>
              <w:szCs w:val="22"/>
              <w:lang w:val="en-GB"/>
            </w:rPr>
          </w:pPr>
          <w:hyperlink w:anchor="_Toc126578623" w:history="1">
            <w:r w:rsidR="0096205B" w:rsidRPr="0096205B">
              <w:rPr>
                <w:rStyle w:val="Hyperlink"/>
                <w:noProof/>
              </w:rPr>
              <w:t>7. Bioeconomy transition paths for Austria</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_Toc126578623 \h </w:instrText>
            </w:r>
            <w:r w:rsidR="0096205B" w:rsidRPr="0096205B">
              <w:rPr>
                <w:noProof/>
                <w:webHidden/>
              </w:rPr>
            </w:r>
            <w:r w:rsidR="0096205B" w:rsidRPr="0096205B">
              <w:rPr>
                <w:noProof/>
                <w:webHidden/>
              </w:rPr>
              <w:fldChar w:fldCharType="separate"/>
            </w:r>
            <w:r w:rsidR="0096205B">
              <w:rPr>
                <w:noProof/>
                <w:webHidden/>
              </w:rPr>
              <w:t>46</w:t>
            </w:r>
            <w:r w:rsidR="0096205B" w:rsidRPr="0096205B">
              <w:rPr>
                <w:noProof/>
                <w:webHidden/>
              </w:rPr>
              <w:fldChar w:fldCharType="end"/>
            </w:r>
          </w:hyperlink>
        </w:p>
        <w:p w14:paraId="11BD15CA" w14:textId="0DC534A3"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624" w:history="1">
            <w:r w:rsidR="0096205B" w:rsidRPr="0096205B">
              <w:rPr>
                <w:rStyle w:val="Hyperlink"/>
                <w:noProof/>
                <w:lang w:val="en-GB"/>
              </w:rPr>
              <w:t>7.1 Brief method description</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_Toc126578624 \h </w:instrText>
            </w:r>
            <w:r w:rsidR="0096205B" w:rsidRPr="0096205B">
              <w:rPr>
                <w:noProof/>
                <w:webHidden/>
              </w:rPr>
            </w:r>
            <w:r w:rsidR="0096205B" w:rsidRPr="0096205B">
              <w:rPr>
                <w:noProof/>
                <w:webHidden/>
              </w:rPr>
              <w:fldChar w:fldCharType="separate"/>
            </w:r>
            <w:r w:rsidR="0096205B">
              <w:rPr>
                <w:noProof/>
                <w:webHidden/>
              </w:rPr>
              <w:t>46</w:t>
            </w:r>
            <w:r w:rsidR="0096205B" w:rsidRPr="0096205B">
              <w:rPr>
                <w:noProof/>
                <w:webHidden/>
              </w:rPr>
              <w:fldChar w:fldCharType="end"/>
            </w:r>
          </w:hyperlink>
        </w:p>
        <w:p w14:paraId="1DF992E5" w14:textId="2BB521F6"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625" w:history="1">
            <w:r w:rsidR="0096205B" w:rsidRPr="0096205B">
              <w:rPr>
                <w:rStyle w:val="Hyperlink"/>
                <w:noProof/>
                <w:lang w:val="en-GB"/>
              </w:rPr>
              <w:t>7.2 Regional assessment of fossil carbon use</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_Toc126578625 \h </w:instrText>
            </w:r>
            <w:r w:rsidR="0096205B" w:rsidRPr="0096205B">
              <w:rPr>
                <w:noProof/>
                <w:webHidden/>
              </w:rPr>
            </w:r>
            <w:r w:rsidR="0096205B" w:rsidRPr="0096205B">
              <w:rPr>
                <w:noProof/>
                <w:webHidden/>
              </w:rPr>
              <w:fldChar w:fldCharType="separate"/>
            </w:r>
            <w:r w:rsidR="0096205B">
              <w:rPr>
                <w:noProof/>
                <w:webHidden/>
              </w:rPr>
              <w:t>47</w:t>
            </w:r>
            <w:r w:rsidR="0096205B" w:rsidRPr="0096205B">
              <w:rPr>
                <w:noProof/>
                <w:webHidden/>
              </w:rPr>
              <w:fldChar w:fldCharType="end"/>
            </w:r>
          </w:hyperlink>
        </w:p>
        <w:p w14:paraId="0A850AA0" w14:textId="02925897"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626" w:history="1">
            <w:r w:rsidR="0096205B" w:rsidRPr="0096205B">
              <w:rPr>
                <w:rStyle w:val="Hyperlink"/>
                <w:noProof/>
              </w:rPr>
              <w:t>7.3 Regional assessment of biobased carbon supply and use</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_Toc126578626 \h </w:instrText>
            </w:r>
            <w:r w:rsidR="0096205B" w:rsidRPr="0096205B">
              <w:rPr>
                <w:noProof/>
                <w:webHidden/>
              </w:rPr>
            </w:r>
            <w:r w:rsidR="0096205B" w:rsidRPr="0096205B">
              <w:rPr>
                <w:noProof/>
                <w:webHidden/>
              </w:rPr>
              <w:fldChar w:fldCharType="separate"/>
            </w:r>
            <w:r w:rsidR="0096205B">
              <w:rPr>
                <w:noProof/>
                <w:webHidden/>
              </w:rPr>
              <w:t>49</w:t>
            </w:r>
            <w:r w:rsidR="0096205B" w:rsidRPr="0096205B">
              <w:rPr>
                <w:noProof/>
                <w:webHidden/>
              </w:rPr>
              <w:fldChar w:fldCharType="end"/>
            </w:r>
          </w:hyperlink>
        </w:p>
        <w:p w14:paraId="2CF54EC7" w14:textId="6EA4DAC6"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627" w:history="1">
            <w:r w:rsidR="0096205B" w:rsidRPr="0096205B">
              <w:rPr>
                <w:rStyle w:val="Hyperlink"/>
                <w:noProof/>
              </w:rPr>
              <w:t>7.4 Regional markets for biobased carbon and conversion factors for biorefinery products</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_Toc126578627 \h </w:instrText>
            </w:r>
            <w:r w:rsidR="0096205B" w:rsidRPr="0096205B">
              <w:rPr>
                <w:noProof/>
                <w:webHidden/>
              </w:rPr>
            </w:r>
            <w:r w:rsidR="0096205B" w:rsidRPr="0096205B">
              <w:rPr>
                <w:noProof/>
                <w:webHidden/>
              </w:rPr>
              <w:fldChar w:fldCharType="separate"/>
            </w:r>
            <w:r w:rsidR="0096205B">
              <w:rPr>
                <w:noProof/>
                <w:webHidden/>
              </w:rPr>
              <w:t>50</w:t>
            </w:r>
            <w:r w:rsidR="0096205B" w:rsidRPr="0096205B">
              <w:rPr>
                <w:noProof/>
                <w:webHidden/>
              </w:rPr>
              <w:fldChar w:fldCharType="end"/>
            </w:r>
          </w:hyperlink>
        </w:p>
        <w:p w14:paraId="59DBFA0A" w14:textId="0681D273"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628" w:history="1">
            <w:r w:rsidR="0096205B" w:rsidRPr="0096205B">
              <w:rPr>
                <w:rStyle w:val="Hyperlink"/>
                <w:noProof/>
              </w:rPr>
              <w:t>7.5. Synthesis of results and outlook</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_Toc126578628 \h </w:instrText>
            </w:r>
            <w:r w:rsidR="0096205B" w:rsidRPr="0096205B">
              <w:rPr>
                <w:noProof/>
                <w:webHidden/>
              </w:rPr>
            </w:r>
            <w:r w:rsidR="0096205B" w:rsidRPr="0096205B">
              <w:rPr>
                <w:noProof/>
                <w:webHidden/>
              </w:rPr>
              <w:fldChar w:fldCharType="separate"/>
            </w:r>
            <w:r w:rsidR="0096205B">
              <w:rPr>
                <w:noProof/>
                <w:webHidden/>
              </w:rPr>
              <w:t>51</w:t>
            </w:r>
            <w:r w:rsidR="0096205B" w:rsidRPr="0096205B">
              <w:rPr>
                <w:noProof/>
                <w:webHidden/>
              </w:rPr>
              <w:fldChar w:fldCharType="end"/>
            </w:r>
          </w:hyperlink>
        </w:p>
        <w:p w14:paraId="671431FD" w14:textId="075CF051" w:rsidR="0096205B" w:rsidRPr="0096205B" w:rsidRDefault="00396818">
          <w:pPr>
            <w:pStyle w:val="TOC1"/>
            <w:tabs>
              <w:tab w:val="right" w:leader="dot" w:pos="9019"/>
            </w:tabs>
            <w:rPr>
              <w:rFonts w:eastAsiaTheme="minorEastAsia" w:cstheme="minorBidi"/>
              <w:b w:val="0"/>
              <w:bCs w:val="0"/>
              <w:caps w:val="0"/>
              <w:noProof/>
              <w:sz w:val="22"/>
              <w:szCs w:val="22"/>
              <w:lang w:val="en-GB"/>
            </w:rPr>
          </w:pPr>
          <w:hyperlink w:anchor="_Toc126578629" w:history="1">
            <w:r w:rsidR="0096205B" w:rsidRPr="0096205B">
              <w:rPr>
                <w:rStyle w:val="Hyperlink"/>
                <w:noProof/>
              </w:rPr>
              <w:t>8. Interactions between SDGs and bioeconomy</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_Toc126578629 \h </w:instrText>
            </w:r>
            <w:r w:rsidR="0096205B" w:rsidRPr="0096205B">
              <w:rPr>
                <w:noProof/>
                <w:webHidden/>
              </w:rPr>
            </w:r>
            <w:r w:rsidR="0096205B" w:rsidRPr="0096205B">
              <w:rPr>
                <w:noProof/>
                <w:webHidden/>
              </w:rPr>
              <w:fldChar w:fldCharType="separate"/>
            </w:r>
            <w:r w:rsidR="0096205B">
              <w:rPr>
                <w:noProof/>
                <w:webHidden/>
              </w:rPr>
              <w:t>52</w:t>
            </w:r>
            <w:r w:rsidR="0096205B" w:rsidRPr="0096205B">
              <w:rPr>
                <w:noProof/>
                <w:webHidden/>
              </w:rPr>
              <w:fldChar w:fldCharType="end"/>
            </w:r>
          </w:hyperlink>
        </w:p>
        <w:p w14:paraId="0CCEA762" w14:textId="1801FF04"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630" w:history="1">
            <w:r w:rsidR="0096205B" w:rsidRPr="0096205B">
              <w:rPr>
                <w:rStyle w:val="Hyperlink"/>
                <w:noProof/>
                <w:lang w:val="en-US"/>
              </w:rPr>
              <w:t>8.1 Introduction</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_Toc126578630 \h </w:instrText>
            </w:r>
            <w:r w:rsidR="0096205B" w:rsidRPr="0096205B">
              <w:rPr>
                <w:noProof/>
                <w:webHidden/>
              </w:rPr>
            </w:r>
            <w:r w:rsidR="0096205B" w:rsidRPr="0096205B">
              <w:rPr>
                <w:noProof/>
                <w:webHidden/>
              </w:rPr>
              <w:fldChar w:fldCharType="separate"/>
            </w:r>
            <w:r w:rsidR="0096205B">
              <w:rPr>
                <w:noProof/>
                <w:webHidden/>
              </w:rPr>
              <w:t>52</w:t>
            </w:r>
            <w:r w:rsidR="0096205B" w:rsidRPr="0096205B">
              <w:rPr>
                <w:noProof/>
                <w:webHidden/>
              </w:rPr>
              <w:fldChar w:fldCharType="end"/>
            </w:r>
          </w:hyperlink>
        </w:p>
        <w:p w14:paraId="6EF8005D" w14:textId="7D1B63E1"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631" w:history="1">
            <w:r w:rsidR="0096205B" w:rsidRPr="0096205B">
              <w:rPr>
                <w:rStyle w:val="Hyperlink"/>
                <w:noProof/>
                <w:lang w:val="en-US"/>
              </w:rPr>
              <w:t>8.2 Data for SDGs and bioeconomy</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_Toc126578631 \h </w:instrText>
            </w:r>
            <w:r w:rsidR="0096205B" w:rsidRPr="0096205B">
              <w:rPr>
                <w:noProof/>
                <w:webHidden/>
              </w:rPr>
            </w:r>
            <w:r w:rsidR="0096205B" w:rsidRPr="0096205B">
              <w:rPr>
                <w:noProof/>
                <w:webHidden/>
              </w:rPr>
              <w:fldChar w:fldCharType="separate"/>
            </w:r>
            <w:r w:rsidR="0096205B">
              <w:rPr>
                <w:noProof/>
                <w:webHidden/>
              </w:rPr>
              <w:t>52</w:t>
            </w:r>
            <w:r w:rsidR="0096205B" w:rsidRPr="0096205B">
              <w:rPr>
                <w:noProof/>
                <w:webHidden/>
              </w:rPr>
              <w:fldChar w:fldCharType="end"/>
            </w:r>
          </w:hyperlink>
        </w:p>
        <w:p w14:paraId="3B32DE9B" w14:textId="37DD1CE4"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632" w:history="1">
            <w:r w:rsidR="0096205B" w:rsidRPr="0096205B">
              <w:rPr>
                <w:rStyle w:val="Hyperlink"/>
                <w:noProof/>
                <w:lang w:val="en-US"/>
              </w:rPr>
              <w:t>8.3 Synergies and trade-offs between SDGs and bioeconomy</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_Toc126578632 \h </w:instrText>
            </w:r>
            <w:r w:rsidR="0096205B" w:rsidRPr="0096205B">
              <w:rPr>
                <w:noProof/>
                <w:webHidden/>
              </w:rPr>
            </w:r>
            <w:r w:rsidR="0096205B" w:rsidRPr="0096205B">
              <w:rPr>
                <w:noProof/>
                <w:webHidden/>
              </w:rPr>
              <w:fldChar w:fldCharType="separate"/>
            </w:r>
            <w:r w:rsidR="0096205B">
              <w:rPr>
                <w:noProof/>
                <w:webHidden/>
              </w:rPr>
              <w:t>55</w:t>
            </w:r>
            <w:r w:rsidR="0096205B" w:rsidRPr="0096205B">
              <w:rPr>
                <w:noProof/>
                <w:webHidden/>
              </w:rPr>
              <w:fldChar w:fldCharType="end"/>
            </w:r>
          </w:hyperlink>
        </w:p>
        <w:p w14:paraId="2992ACAA" w14:textId="72119933" w:rsidR="0096205B" w:rsidRPr="0096205B" w:rsidRDefault="00396818">
          <w:pPr>
            <w:pStyle w:val="TOC1"/>
            <w:tabs>
              <w:tab w:val="right" w:leader="dot" w:pos="9019"/>
            </w:tabs>
            <w:rPr>
              <w:rFonts w:eastAsiaTheme="minorEastAsia" w:cstheme="minorBidi"/>
              <w:b w:val="0"/>
              <w:bCs w:val="0"/>
              <w:caps w:val="0"/>
              <w:noProof/>
              <w:sz w:val="22"/>
              <w:szCs w:val="22"/>
              <w:lang w:val="en-GB"/>
            </w:rPr>
          </w:pPr>
          <w:hyperlink w:anchor="_Toc126578633" w:history="1">
            <w:r w:rsidR="0096205B" w:rsidRPr="0096205B">
              <w:rPr>
                <w:rStyle w:val="Hyperlink"/>
                <w:noProof/>
              </w:rPr>
              <w:t>9. Synthesis</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_Toc126578633 \h </w:instrText>
            </w:r>
            <w:r w:rsidR="0096205B" w:rsidRPr="0096205B">
              <w:rPr>
                <w:noProof/>
                <w:webHidden/>
              </w:rPr>
            </w:r>
            <w:r w:rsidR="0096205B" w:rsidRPr="0096205B">
              <w:rPr>
                <w:noProof/>
                <w:webHidden/>
              </w:rPr>
              <w:fldChar w:fldCharType="separate"/>
            </w:r>
            <w:r w:rsidR="0096205B">
              <w:rPr>
                <w:noProof/>
                <w:webHidden/>
              </w:rPr>
              <w:t>61</w:t>
            </w:r>
            <w:r w:rsidR="0096205B" w:rsidRPr="0096205B">
              <w:rPr>
                <w:noProof/>
                <w:webHidden/>
              </w:rPr>
              <w:fldChar w:fldCharType="end"/>
            </w:r>
          </w:hyperlink>
        </w:p>
        <w:p w14:paraId="7AF6ACC0" w14:textId="3382123E"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634" w:history="1">
            <w:r w:rsidR="0096205B" w:rsidRPr="0096205B">
              <w:rPr>
                <w:rStyle w:val="Hyperlink"/>
                <w:noProof/>
              </w:rPr>
              <w:t>9.1 Reflection and discussion on the interdisciplinary approach</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_Toc126578634 \h </w:instrText>
            </w:r>
            <w:r w:rsidR="0096205B" w:rsidRPr="0096205B">
              <w:rPr>
                <w:noProof/>
                <w:webHidden/>
              </w:rPr>
            </w:r>
            <w:r w:rsidR="0096205B" w:rsidRPr="0096205B">
              <w:rPr>
                <w:noProof/>
                <w:webHidden/>
              </w:rPr>
              <w:fldChar w:fldCharType="separate"/>
            </w:r>
            <w:r w:rsidR="0096205B">
              <w:rPr>
                <w:noProof/>
                <w:webHidden/>
              </w:rPr>
              <w:t>61</w:t>
            </w:r>
            <w:r w:rsidR="0096205B" w:rsidRPr="0096205B">
              <w:rPr>
                <w:noProof/>
                <w:webHidden/>
              </w:rPr>
              <w:fldChar w:fldCharType="end"/>
            </w:r>
          </w:hyperlink>
        </w:p>
        <w:p w14:paraId="644E4E63" w14:textId="1D954940"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635" w:history="1">
            <w:r w:rsidR="0096205B" w:rsidRPr="0096205B">
              <w:rPr>
                <w:rStyle w:val="Hyperlink"/>
                <w:noProof/>
                <w:lang w:val="en-US"/>
              </w:rPr>
              <w:t xml:space="preserve">9.2 </w:t>
            </w:r>
            <w:r w:rsidR="0096205B" w:rsidRPr="0096205B">
              <w:rPr>
                <w:rStyle w:val="Hyperlink"/>
                <w:noProof/>
              </w:rPr>
              <w:t>Summary of results and their potential use</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_Toc126578635 \h </w:instrText>
            </w:r>
            <w:r w:rsidR="0096205B" w:rsidRPr="0096205B">
              <w:rPr>
                <w:noProof/>
                <w:webHidden/>
              </w:rPr>
            </w:r>
            <w:r w:rsidR="0096205B" w:rsidRPr="0096205B">
              <w:rPr>
                <w:noProof/>
                <w:webHidden/>
              </w:rPr>
              <w:fldChar w:fldCharType="separate"/>
            </w:r>
            <w:r w:rsidR="0096205B">
              <w:rPr>
                <w:noProof/>
                <w:webHidden/>
              </w:rPr>
              <w:t>63</w:t>
            </w:r>
            <w:r w:rsidR="0096205B" w:rsidRPr="0096205B">
              <w:rPr>
                <w:noProof/>
                <w:webHidden/>
              </w:rPr>
              <w:fldChar w:fldCharType="end"/>
            </w:r>
          </w:hyperlink>
        </w:p>
        <w:p w14:paraId="2B2229EC" w14:textId="2B55AD5A" w:rsidR="0096205B" w:rsidRPr="0096205B" w:rsidRDefault="00396818">
          <w:pPr>
            <w:pStyle w:val="TOC2"/>
            <w:tabs>
              <w:tab w:val="right" w:leader="dot" w:pos="9019"/>
            </w:tabs>
            <w:rPr>
              <w:rFonts w:eastAsiaTheme="minorEastAsia" w:cstheme="minorBidi"/>
              <w:smallCaps w:val="0"/>
              <w:noProof/>
              <w:sz w:val="22"/>
              <w:szCs w:val="22"/>
              <w:lang w:val="en-GB"/>
            </w:rPr>
          </w:pPr>
          <w:hyperlink w:anchor="_Toc126578636" w:history="1">
            <w:r w:rsidR="0096205B" w:rsidRPr="0096205B">
              <w:rPr>
                <w:rStyle w:val="Hyperlink"/>
                <w:noProof/>
              </w:rPr>
              <w:t>9.3 Recommendations for further research</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_Toc126578636 \h </w:instrText>
            </w:r>
            <w:r w:rsidR="0096205B" w:rsidRPr="0096205B">
              <w:rPr>
                <w:noProof/>
                <w:webHidden/>
              </w:rPr>
            </w:r>
            <w:r w:rsidR="0096205B" w:rsidRPr="0096205B">
              <w:rPr>
                <w:noProof/>
                <w:webHidden/>
              </w:rPr>
              <w:fldChar w:fldCharType="separate"/>
            </w:r>
            <w:r w:rsidR="0096205B">
              <w:rPr>
                <w:noProof/>
                <w:webHidden/>
              </w:rPr>
              <w:t>65</w:t>
            </w:r>
            <w:r w:rsidR="0096205B" w:rsidRPr="0096205B">
              <w:rPr>
                <w:noProof/>
                <w:webHidden/>
              </w:rPr>
              <w:fldChar w:fldCharType="end"/>
            </w:r>
          </w:hyperlink>
        </w:p>
        <w:p w14:paraId="58AF032C" w14:textId="364F2520" w:rsidR="0096205B" w:rsidRPr="0096205B" w:rsidRDefault="00396818">
          <w:pPr>
            <w:pStyle w:val="TOC1"/>
            <w:tabs>
              <w:tab w:val="right" w:leader="dot" w:pos="9019"/>
            </w:tabs>
            <w:rPr>
              <w:rFonts w:eastAsiaTheme="minorEastAsia" w:cstheme="minorBidi"/>
              <w:b w:val="0"/>
              <w:bCs w:val="0"/>
              <w:caps w:val="0"/>
              <w:noProof/>
              <w:sz w:val="22"/>
              <w:szCs w:val="22"/>
              <w:lang w:val="en-GB"/>
            </w:rPr>
          </w:pPr>
          <w:hyperlink w:anchor="_Toc126578637" w:history="1">
            <w:r w:rsidR="0096205B" w:rsidRPr="0096205B">
              <w:rPr>
                <w:rStyle w:val="Hyperlink"/>
                <w:noProof/>
              </w:rPr>
              <w:t>References</w:t>
            </w:r>
            <w:r w:rsidR="0096205B" w:rsidRPr="0096205B">
              <w:rPr>
                <w:noProof/>
                <w:webHidden/>
              </w:rPr>
              <w:tab/>
            </w:r>
            <w:r w:rsidR="0096205B" w:rsidRPr="0096205B">
              <w:rPr>
                <w:noProof/>
                <w:webHidden/>
              </w:rPr>
              <w:fldChar w:fldCharType="begin"/>
            </w:r>
            <w:r w:rsidR="0096205B" w:rsidRPr="0096205B">
              <w:rPr>
                <w:noProof/>
                <w:webHidden/>
              </w:rPr>
              <w:instrText xml:space="preserve"> PAGEREF _Toc126578637 \h </w:instrText>
            </w:r>
            <w:r w:rsidR="0096205B" w:rsidRPr="0096205B">
              <w:rPr>
                <w:noProof/>
                <w:webHidden/>
              </w:rPr>
            </w:r>
            <w:r w:rsidR="0096205B" w:rsidRPr="0096205B">
              <w:rPr>
                <w:noProof/>
                <w:webHidden/>
              </w:rPr>
              <w:fldChar w:fldCharType="separate"/>
            </w:r>
            <w:r w:rsidR="0096205B">
              <w:rPr>
                <w:noProof/>
                <w:webHidden/>
              </w:rPr>
              <w:t>66</w:t>
            </w:r>
            <w:r w:rsidR="0096205B" w:rsidRPr="0096205B">
              <w:rPr>
                <w:noProof/>
                <w:webHidden/>
              </w:rPr>
              <w:fldChar w:fldCharType="end"/>
            </w:r>
          </w:hyperlink>
        </w:p>
        <w:p w14:paraId="01548132" w14:textId="1719B890" w:rsidR="00441055" w:rsidRPr="0096205B" w:rsidRDefault="0096205B" w:rsidP="0096205B">
          <w:pPr>
            <w:pStyle w:val="TOC1"/>
            <w:tabs>
              <w:tab w:val="right" w:leader="dot" w:pos="9019"/>
            </w:tabs>
            <w:rPr>
              <w:b w:val="0"/>
              <w:color w:val="000000"/>
            </w:rPr>
          </w:pPr>
          <w:r w:rsidRPr="0096205B">
            <w:fldChar w:fldCharType="end"/>
          </w:r>
        </w:p>
      </w:sdtContent>
    </w:sdt>
    <w:p w14:paraId="21ED1709" w14:textId="77777777" w:rsidR="00441055" w:rsidRPr="0096205B" w:rsidRDefault="00441055">
      <w:pPr>
        <w:rPr>
          <w:rFonts w:asciiTheme="minorHAnsi" w:hAnsiTheme="minorHAnsi"/>
        </w:rPr>
      </w:pPr>
    </w:p>
    <w:p w14:paraId="1F996CC5" w14:textId="77777777" w:rsidR="00441055" w:rsidRPr="0096205B" w:rsidRDefault="00441055">
      <w:pPr>
        <w:rPr>
          <w:rFonts w:asciiTheme="minorHAnsi" w:hAnsiTheme="minorHAnsi"/>
        </w:rPr>
      </w:pPr>
    </w:p>
    <w:p w14:paraId="7F39BAAF" w14:textId="77777777" w:rsidR="00C41F51" w:rsidRPr="0096205B" w:rsidRDefault="00C41F51">
      <w:pPr>
        <w:rPr>
          <w:rFonts w:asciiTheme="minorHAnsi" w:hAnsiTheme="minorHAnsi"/>
          <w:sz w:val="32"/>
          <w:szCs w:val="32"/>
          <w:lang w:val="en-GB"/>
        </w:rPr>
      </w:pPr>
      <w:bookmarkStart w:id="0" w:name="_ejon941i7zuu" w:colFirst="0" w:colLast="0"/>
      <w:bookmarkStart w:id="1" w:name="_vfdc0m2e2yvy" w:colFirst="0" w:colLast="0"/>
      <w:bookmarkEnd w:id="0"/>
      <w:bookmarkEnd w:id="1"/>
      <w:r w:rsidRPr="0096205B">
        <w:rPr>
          <w:rFonts w:asciiTheme="minorHAnsi" w:hAnsiTheme="minorHAnsi"/>
          <w:lang w:val="en-GB"/>
        </w:rPr>
        <w:br w:type="page"/>
      </w:r>
    </w:p>
    <w:p w14:paraId="17BEE1F1" w14:textId="04E474C0" w:rsidR="00441055" w:rsidRPr="0096205B" w:rsidRDefault="00DC388D">
      <w:pPr>
        <w:pStyle w:val="Heading1"/>
        <w:spacing w:after="240"/>
        <w:rPr>
          <w:rFonts w:asciiTheme="minorHAnsi" w:hAnsiTheme="minorHAnsi"/>
          <w:lang w:val="en-GB"/>
        </w:rPr>
      </w:pPr>
      <w:bookmarkStart w:id="2" w:name="_Toc126578592"/>
      <w:r w:rsidRPr="0096205B">
        <w:rPr>
          <w:rFonts w:asciiTheme="minorHAnsi" w:hAnsiTheme="minorHAnsi"/>
          <w:lang w:val="en-GB"/>
        </w:rPr>
        <w:lastRenderedPageBreak/>
        <w:t xml:space="preserve">About </w:t>
      </w:r>
      <w:r w:rsidR="004E4FDD" w:rsidRPr="0096205B">
        <w:rPr>
          <w:rFonts w:asciiTheme="minorHAnsi" w:hAnsiTheme="minorHAnsi"/>
          <w:lang w:val="en-GB"/>
        </w:rPr>
        <w:t xml:space="preserve">the BIOCLIMAPATHS project and </w:t>
      </w:r>
      <w:r w:rsidRPr="0096205B">
        <w:rPr>
          <w:rFonts w:asciiTheme="minorHAnsi" w:hAnsiTheme="minorHAnsi"/>
          <w:lang w:val="en-GB"/>
        </w:rPr>
        <w:t>this Synthesis Report</w:t>
      </w:r>
      <w:bookmarkEnd w:id="2"/>
    </w:p>
    <w:p w14:paraId="10EEA003" w14:textId="09F01F7F" w:rsidR="00441055" w:rsidRPr="0096205B" w:rsidRDefault="00DC388D">
      <w:pPr>
        <w:rPr>
          <w:rFonts w:asciiTheme="minorHAnsi" w:hAnsiTheme="minorHAnsi"/>
          <w:lang w:val="en-GB"/>
        </w:rPr>
      </w:pPr>
      <w:r w:rsidRPr="0096205B">
        <w:rPr>
          <w:rFonts w:asciiTheme="minorHAnsi" w:hAnsiTheme="minorHAnsi"/>
          <w:lang w:val="en-GB"/>
        </w:rPr>
        <w:t xml:space="preserve">This synthesis report is a product from the ERANET-AXIS project “BIOCLIMAPATHS” on the assessment of </w:t>
      </w:r>
      <w:r w:rsidR="0008700E" w:rsidRPr="0096205B">
        <w:rPr>
          <w:rFonts w:asciiTheme="minorHAnsi" w:hAnsiTheme="minorHAnsi"/>
          <w:lang w:val="en-GB"/>
        </w:rPr>
        <w:t xml:space="preserve">impacts, risk propagation channels and potential vulnerabilities from changing patterns of climate extremes </w:t>
      </w:r>
      <w:r w:rsidRPr="0096205B">
        <w:rPr>
          <w:rFonts w:asciiTheme="minorHAnsi" w:hAnsiTheme="minorHAnsi"/>
          <w:lang w:val="en-GB"/>
        </w:rPr>
        <w:t>in the EU bioeconomy. The report summari</w:t>
      </w:r>
      <w:r w:rsidR="00486349" w:rsidRPr="0096205B">
        <w:rPr>
          <w:rFonts w:asciiTheme="minorHAnsi" w:hAnsiTheme="minorHAnsi"/>
          <w:lang w:val="en-GB"/>
        </w:rPr>
        <w:t>s</w:t>
      </w:r>
      <w:r w:rsidRPr="0096205B">
        <w:rPr>
          <w:rFonts w:asciiTheme="minorHAnsi" w:hAnsiTheme="minorHAnsi"/>
          <w:lang w:val="en-GB"/>
        </w:rPr>
        <w:t xml:space="preserve">es the project’s main findings for stakeholders in the EU bioeconomy, including </w:t>
      </w:r>
      <w:r w:rsidR="007244C0" w:rsidRPr="0096205B">
        <w:rPr>
          <w:rFonts w:asciiTheme="minorHAnsi" w:hAnsiTheme="minorHAnsi"/>
          <w:lang w:val="en-GB"/>
        </w:rPr>
        <w:t xml:space="preserve">research communities, </w:t>
      </w:r>
      <w:r w:rsidRPr="0096205B">
        <w:rPr>
          <w:rFonts w:asciiTheme="minorHAnsi" w:hAnsiTheme="minorHAnsi"/>
          <w:lang w:val="en-GB"/>
        </w:rPr>
        <w:t>actors in food and non-foo</w:t>
      </w:r>
      <w:r w:rsidR="0008700E" w:rsidRPr="0096205B">
        <w:rPr>
          <w:rFonts w:asciiTheme="minorHAnsi" w:hAnsiTheme="minorHAnsi"/>
          <w:lang w:val="en-GB"/>
        </w:rPr>
        <w:t xml:space="preserve">d bioeconomy supply chains, </w:t>
      </w:r>
      <w:r w:rsidRPr="0096205B">
        <w:rPr>
          <w:rFonts w:asciiTheme="minorHAnsi" w:hAnsiTheme="minorHAnsi"/>
          <w:lang w:val="en-GB"/>
        </w:rPr>
        <w:t>policy makers and others concerned wit</w:t>
      </w:r>
      <w:r w:rsidR="0008700E" w:rsidRPr="0096205B">
        <w:rPr>
          <w:rFonts w:asciiTheme="minorHAnsi" w:hAnsiTheme="minorHAnsi"/>
          <w:lang w:val="en-GB"/>
        </w:rPr>
        <w:t>h climate related disruptions of</w:t>
      </w:r>
      <w:r w:rsidRPr="0096205B">
        <w:rPr>
          <w:rFonts w:asciiTheme="minorHAnsi" w:hAnsiTheme="minorHAnsi"/>
          <w:lang w:val="en-GB"/>
        </w:rPr>
        <w:t xml:space="preserve"> the biobased foundation of o</w:t>
      </w:r>
      <w:r w:rsidR="0008700E" w:rsidRPr="0096205B">
        <w:rPr>
          <w:rFonts w:asciiTheme="minorHAnsi" w:hAnsiTheme="minorHAnsi"/>
          <w:lang w:val="en-GB"/>
        </w:rPr>
        <w:t>ur economic systems and societies</w:t>
      </w:r>
      <w:r w:rsidRPr="0096205B">
        <w:rPr>
          <w:rFonts w:asciiTheme="minorHAnsi" w:hAnsiTheme="minorHAnsi"/>
          <w:lang w:val="en-GB"/>
        </w:rPr>
        <w:t>. In line with the theme of the 2018 AXIS funding scheme, i.e. the assessment of cross-sectoral climate impacts and pathways for sustainable transformations, BIOCLIMAPATHS contributes to broadening the knowledge base that helps guiding sustainable EU bioeconomy strategies towards meeting the Paris Climate Agreement and the UN Susta</w:t>
      </w:r>
      <w:r w:rsidR="00486349" w:rsidRPr="0096205B">
        <w:rPr>
          <w:rFonts w:asciiTheme="minorHAnsi" w:hAnsiTheme="minorHAnsi"/>
          <w:lang w:val="en-GB"/>
        </w:rPr>
        <w:t>inable Development Goals (SDGs). This is realised</w:t>
      </w:r>
      <w:r w:rsidR="0032305D" w:rsidRPr="0096205B">
        <w:rPr>
          <w:rFonts w:asciiTheme="minorHAnsi" w:hAnsiTheme="minorHAnsi"/>
          <w:lang w:val="en-GB"/>
        </w:rPr>
        <w:t xml:space="preserve"> through an </w:t>
      </w:r>
      <w:r w:rsidRPr="0096205B">
        <w:rPr>
          <w:rFonts w:asciiTheme="minorHAnsi" w:hAnsiTheme="minorHAnsi"/>
          <w:lang w:val="en-GB"/>
        </w:rPr>
        <w:t>assessment of complex social and ecological impacts, risks and (positive and negative) feedbac</w:t>
      </w:r>
      <w:r w:rsidR="0032305D" w:rsidRPr="0096205B">
        <w:rPr>
          <w:rFonts w:asciiTheme="minorHAnsi" w:hAnsiTheme="minorHAnsi"/>
          <w:lang w:val="en-GB"/>
        </w:rPr>
        <w:t xml:space="preserve">k effects associated with </w:t>
      </w:r>
      <w:r w:rsidRPr="0096205B">
        <w:rPr>
          <w:rFonts w:asciiTheme="minorHAnsi" w:hAnsiTheme="minorHAnsi"/>
          <w:lang w:val="en-GB"/>
        </w:rPr>
        <w:t>climate extremes.</w:t>
      </w:r>
      <w:r w:rsidR="007244C0" w:rsidRPr="0096205B">
        <w:rPr>
          <w:rFonts w:asciiTheme="minorHAnsi" w:hAnsiTheme="minorHAnsi"/>
          <w:lang w:val="en-GB"/>
        </w:rPr>
        <w:t xml:space="preserve"> Based on the summary of research activities in BIOCLIMPATHS, this synthesis report provides insights for designing and assessing bioeconomy strategies for more resilient societies in the context of fundamental uncertainty and change in the global biosphere.</w:t>
      </w:r>
    </w:p>
    <w:p w14:paraId="6CB6747C" w14:textId="509C934D" w:rsidR="00486349" w:rsidRPr="0096205B" w:rsidRDefault="00FE3818">
      <w:pPr>
        <w:rPr>
          <w:rFonts w:asciiTheme="minorHAnsi" w:hAnsiTheme="minorHAnsi"/>
          <w:lang w:val="en-GB"/>
        </w:rPr>
      </w:pPr>
      <w:r w:rsidRPr="0096205B">
        <w:rPr>
          <w:rFonts w:asciiTheme="minorHAnsi" w:hAnsiTheme="minorHAnsi"/>
          <w:lang w:val="en-GB"/>
        </w:rPr>
        <w:t xml:space="preserve">The </w:t>
      </w:r>
      <w:r w:rsidRPr="0096205B">
        <w:rPr>
          <w:rFonts w:asciiTheme="minorHAnsi" w:hAnsiTheme="minorHAnsi"/>
          <w:b/>
          <w:lang w:val="en-GB"/>
        </w:rPr>
        <w:t>o</w:t>
      </w:r>
      <w:r w:rsidR="00EF46D3" w:rsidRPr="0096205B">
        <w:rPr>
          <w:rFonts w:asciiTheme="minorHAnsi" w:hAnsiTheme="minorHAnsi"/>
          <w:b/>
          <w:lang w:val="en-GB"/>
        </w:rPr>
        <w:t>bjectives</w:t>
      </w:r>
      <w:r w:rsidR="00EF46D3" w:rsidRPr="0096205B">
        <w:rPr>
          <w:rFonts w:asciiTheme="minorHAnsi" w:hAnsiTheme="minorHAnsi"/>
          <w:lang w:val="en-GB"/>
        </w:rPr>
        <w:t xml:space="preserve"> of the </w:t>
      </w:r>
      <w:r w:rsidR="00DC388D" w:rsidRPr="0096205B">
        <w:rPr>
          <w:rFonts w:asciiTheme="minorHAnsi" w:hAnsiTheme="minorHAnsi"/>
          <w:lang w:val="en-GB"/>
        </w:rPr>
        <w:t xml:space="preserve">BIOCLIMAPATHS </w:t>
      </w:r>
      <w:r w:rsidR="00EF46D3" w:rsidRPr="0096205B">
        <w:rPr>
          <w:rFonts w:asciiTheme="minorHAnsi" w:hAnsiTheme="minorHAnsi"/>
          <w:lang w:val="en-GB"/>
        </w:rPr>
        <w:t xml:space="preserve">project and </w:t>
      </w:r>
      <w:r w:rsidR="00DC388D" w:rsidRPr="0096205B">
        <w:rPr>
          <w:rFonts w:asciiTheme="minorHAnsi" w:hAnsiTheme="minorHAnsi"/>
          <w:lang w:val="en-GB"/>
        </w:rPr>
        <w:t>this synthesis</w:t>
      </w:r>
      <w:r w:rsidR="0008700E" w:rsidRPr="0096205B">
        <w:rPr>
          <w:rFonts w:asciiTheme="minorHAnsi" w:hAnsiTheme="minorHAnsi"/>
          <w:lang w:val="en-GB"/>
        </w:rPr>
        <w:t xml:space="preserve"> report</w:t>
      </w:r>
      <w:r w:rsidRPr="0096205B">
        <w:rPr>
          <w:rFonts w:asciiTheme="minorHAnsi" w:hAnsiTheme="minorHAnsi"/>
          <w:lang w:val="en-GB"/>
        </w:rPr>
        <w:t xml:space="preserve"> are to</w:t>
      </w:r>
      <w:r w:rsidR="00DC388D" w:rsidRPr="0096205B">
        <w:rPr>
          <w:rFonts w:asciiTheme="minorHAnsi" w:hAnsiTheme="minorHAnsi"/>
          <w:lang w:val="en-GB"/>
        </w:rPr>
        <w:t xml:space="preserve"> </w:t>
      </w:r>
    </w:p>
    <w:p w14:paraId="6091188C" w14:textId="1828B193" w:rsidR="00486349" w:rsidRPr="0096205B" w:rsidRDefault="00DC388D">
      <w:pPr>
        <w:rPr>
          <w:rFonts w:asciiTheme="minorHAnsi" w:hAnsiTheme="minorHAnsi"/>
          <w:lang w:val="en-GB"/>
        </w:rPr>
      </w:pPr>
      <w:r w:rsidRPr="0096205B">
        <w:rPr>
          <w:rFonts w:asciiTheme="minorHAnsi" w:hAnsiTheme="minorHAnsi"/>
          <w:lang w:val="en-GB"/>
        </w:rPr>
        <w:t>(1) contribut</w:t>
      </w:r>
      <w:r w:rsidR="00FE3818" w:rsidRPr="0096205B">
        <w:rPr>
          <w:rFonts w:asciiTheme="minorHAnsi" w:hAnsiTheme="minorHAnsi"/>
          <w:lang w:val="en-GB"/>
        </w:rPr>
        <w:t>e</w:t>
      </w:r>
      <w:r w:rsidRPr="0096205B">
        <w:rPr>
          <w:rFonts w:asciiTheme="minorHAnsi" w:hAnsiTheme="minorHAnsi"/>
          <w:lang w:val="en-GB"/>
        </w:rPr>
        <w:t xml:space="preserve"> to more accurate estimations and better quantified uncertainties with respect to </w:t>
      </w:r>
      <w:r w:rsidR="0032305D" w:rsidRPr="0096205B">
        <w:rPr>
          <w:rFonts w:asciiTheme="minorHAnsi" w:hAnsiTheme="minorHAnsi"/>
          <w:lang w:val="en-GB"/>
        </w:rPr>
        <w:t xml:space="preserve">the relation between </w:t>
      </w:r>
      <w:r w:rsidRPr="0096205B">
        <w:rPr>
          <w:rFonts w:asciiTheme="minorHAnsi" w:hAnsiTheme="minorHAnsi"/>
          <w:lang w:val="en-GB"/>
        </w:rPr>
        <w:t xml:space="preserve">the </w:t>
      </w:r>
      <w:r w:rsidRPr="0096205B">
        <w:rPr>
          <w:rFonts w:asciiTheme="minorHAnsi" w:hAnsiTheme="minorHAnsi"/>
          <w:b/>
          <w:lang w:val="en-GB"/>
        </w:rPr>
        <w:t>most relevant climate extremes</w:t>
      </w:r>
      <w:r w:rsidR="0032305D" w:rsidRPr="0096205B">
        <w:rPr>
          <w:rFonts w:asciiTheme="minorHAnsi" w:hAnsiTheme="minorHAnsi"/>
          <w:b/>
          <w:lang w:val="en-GB"/>
        </w:rPr>
        <w:t xml:space="preserve"> and primary biomass production</w:t>
      </w:r>
      <w:r w:rsidR="0032305D" w:rsidRPr="0096205B">
        <w:rPr>
          <w:rFonts w:asciiTheme="minorHAnsi" w:hAnsiTheme="minorHAnsi"/>
          <w:lang w:val="en-GB"/>
        </w:rPr>
        <w:t xml:space="preserve"> at the sub-national level </w:t>
      </w:r>
      <w:r w:rsidR="00843E8B" w:rsidRPr="0096205B">
        <w:rPr>
          <w:rFonts w:asciiTheme="minorHAnsi" w:hAnsiTheme="minorHAnsi"/>
          <w:lang w:val="en-GB"/>
        </w:rPr>
        <w:t>of</w:t>
      </w:r>
      <w:r w:rsidR="0032305D" w:rsidRPr="0096205B">
        <w:rPr>
          <w:rFonts w:asciiTheme="minorHAnsi" w:hAnsiTheme="minorHAnsi"/>
          <w:lang w:val="en-GB"/>
        </w:rPr>
        <w:t xml:space="preserve"> the EU</w:t>
      </w:r>
      <w:r w:rsidR="0008700E" w:rsidRPr="0096205B">
        <w:rPr>
          <w:rFonts w:asciiTheme="minorHAnsi" w:hAnsiTheme="minorHAnsi"/>
          <w:lang w:val="en-GB"/>
        </w:rPr>
        <w:t>;</w:t>
      </w:r>
    </w:p>
    <w:p w14:paraId="3D3EC30C" w14:textId="2ED428E8" w:rsidR="00486349" w:rsidRPr="0096205B" w:rsidRDefault="00DC388D">
      <w:pPr>
        <w:rPr>
          <w:rFonts w:asciiTheme="minorHAnsi" w:hAnsiTheme="minorHAnsi"/>
          <w:lang w:val="en-GB"/>
        </w:rPr>
      </w:pPr>
      <w:r w:rsidRPr="0096205B">
        <w:rPr>
          <w:rFonts w:asciiTheme="minorHAnsi" w:hAnsiTheme="minorHAnsi"/>
          <w:lang w:val="en-GB"/>
        </w:rPr>
        <w:t xml:space="preserve">(2) identify and understand </w:t>
      </w:r>
      <w:r w:rsidRPr="0096205B">
        <w:rPr>
          <w:rFonts w:asciiTheme="minorHAnsi" w:hAnsiTheme="minorHAnsi"/>
          <w:b/>
          <w:lang w:val="en-GB"/>
        </w:rPr>
        <w:t>risk propagation channels of climate extremes</w:t>
      </w:r>
      <w:r w:rsidRPr="0096205B">
        <w:rPr>
          <w:rFonts w:asciiTheme="minorHAnsi" w:hAnsiTheme="minorHAnsi"/>
          <w:lang w:val="en-GB"/>
        </w:rPr>
        <w:t xml:space="preserve"> in terms of shocks in primary biomass supply and </w:t>
      </w:r>
      <w:r w:rsidR="0008700E" w:rsidRPr="0096205B">
        <w:rPr>
          <w:rFonts w:asciiTheme="minorHAnsi" w:hAnsiTheme="minorHAnsi"/>
          <w:lang w:val="en-GB"/>
        </w:rPr>
        <w:t xml:space="preserve">their </w:t>
      </w:r>
      <w:r w:rsidRPr="0096205B">
        <w:rPr>
          <w:rFonts w:asciiTheme="minorHAnsi" w:hAnsiTheme="minorHAnsi"/>
          <w:lang w:val="en-GB"/>
        </w:rPr>
        <w:t>impacts on biobased supply chains</w:t>
      </w:r>
      <w:r w:rsidR="0008700E" w:rsidRPr="0096205B">
        <w:rPr>
          <w:rFonts w:asciiTheme="minorHAnsi" w:hAnsiTheme="minorHAnsi"/>
          <w:lang w:val="en-GB"/>
        </w:rPr>
        <w:t>;</w:t>
      </w:r>
      <w:r w:rsidRPr="0096205B">
        <w:rPr>
          <w:rFonts w:asciiTheme="minorHAnsi" w:hAnsiTheme="minorHAnsi"/>
          <w:lang w:val="en-GB"/>
        </w:rPr>
        <w:t xml:space="preserve"> </w:t>
      </w:r>
    </w:p>
    <w:p w14:paraId="1E86B37C" w14:textId="36493C18" w:rsidR="000F5C79" w:rsidRPr="0096205B" w:rsidRDefault="00DC388D">
      <w:pPr>
        <w:rPr>
          <w:rFonts w:asciiTheme="minorHAnsi" w:hAnsiTheme="minorHAnsi"/>
          <w:lang w:val="en-GB"/>
        </w:rPr>
      </w:pPr>
      <w:r w:rsidRPr="0096205B">
        <w:rPr>
          <w:rFonts w:asciiTheme="minorHAnsi" w:hAnsiTheme="minorHAnsi"/>
          <w:lang w:val="en-GB"/>
        </w:rPr>
        <w:t xml:space="preserve">(3) </w:t>
      </w:r>
      <w:r w:rsidR="0008700E" w:rsidRPr="0096205B">
        <w:rPr>
          <w:rFonts w:asciiTheme="minorHAnsi" w:hAnsiTheme="minorHAnsi"/>
          <w:lang w:val="en-GB"/>
        </w:rPr>
        <w:t>identify</w:t>
      </w:r>
      <w:r w:rsidRPr="0096205B">
        <w:rPr>
          <w:rFonts w:asciiTheme="minorHAnsi" w:hAnsiTheme="minorHAnsi"/>
          <w:lang w:val="en-GB"/>
        </w:rPr>
        <w:t xml:space="preserve"> </w:t>
      </w:r>
      <w:r w:rsidR="0008700E" w:rsidRPr="0096205B">
        <w:rPr>
          <w:rFonts w:asciiTheme="minorHAnsi" w:hAnsiTheme="minorHAnsi"/>
          <w:lang w:val="en-GB"/>
        </w:rPr>
        <w:t>(</w:t>
      </w:r>
      <w:r w:rsidRPr="0096205B">
        <w:rPr>
          <w:rFonts w:asciiTheme="minorHAnsi" w:hAnsiTheme="minorHAnsi"/>
          <w:lang w:val="en-GB"/>
        </w:rPr>
        <w:t>potential</w:t>
      </w:r>
      <w:r w:rsidR="0008700E" w:rsidRPr="0096205B">
        <w:rPr>
          <w:rFonts w:asciiTheme="minorHAnsi" w:hAnsiTheme="minorHAnsi"/>
          <w:lang w:val="en-GB"/>
        </w:rPr>
        <w:t>ly)</w:t>
      </w:r>
      <w:r w:rsidRPr="0096205B">
        <w:rPr>
          <w:rFonts w:asciiTheme="minorHAnsi" w:hAnsiTheme="minorHAnsi"/>
          <w:lang w:val="en-GB"/>
        </w:rPr>
        <w:t xml:space="preserve"> </w:t>
      </w:r>
      <w:r w:rsidRPr="0096205B">
        <w:rPr>
          <w:rFonts w:asciiTheme="minorHAnsi" w:hAnsiTheme="minorHAnsi"/>
          <w:b/>
          <w:lang w:val="en-GB"/>
        </w:rPr>
        <w:t>vulnerab</w:t>
      </w:r>
      <w:r w:rsidR="0008700E" w:rsidRPr="0096205B">
        <w:rPr>
          <w:rFonts w:asciiTheme="minorHAnsi" w:hAnsiTheme="minorHAnsi"/>
          <w:b/>
          <w:lang w:val="en-GB"/>
        </w:rPr>
        <w:t>le</w:t>
      </w:r>
      <w:r w:rsidRPr="0096205B">
        <w:rPr>
          <w:rFonts w:asciiTheme="minorHAnsi" w:hAnsiTheme="minorHAnsi"/>
          <w:b/>
          <w:lang w:val="en-GB"/>
        </w:rPr>
        <w:t xml:space="preserve"> </w:t>
      </w:r>
      <w:r w:rsidR="0008700E" w:rsidRPr="0096205B">
        <w:rPr>
          <w:rFonts w:asciiTheme="minorHAnsi" w:hAnsiTheme="minorHAnsi"/>
          <w:b/>
          <w:lang w:val="en-GB"/>
        </w:rPr>
        <w:t xml:space="preserve">economic activities, regions and </w:t>
      </w:r>
      <w:r w:rsidRPr="0096205B">
        <w:rPr>
          <w:rFonts w:asciiTheme="minorHAnsi" w:hAnsiTheme="minorHAnsi"/>
          <w:b/>
          <w:lang w:val="en-GB"/>
        </w:rPr>
        <w:t>social groups</w:t>
      </w:r>
      <w:r w:rsidRPr="0096205B">
        <w:rPr>
          <w:rFonts w:asciiTheme="minorHAnsi" w:hAnsiTheme="minorHAnsi"/>
          <w:lang w:val="en-GB"/>
        </w:rPr>
        <w:t xml:space="preserve"> for climate hazard related risks</w:t>
      </w:r>
      <w:r w:rsidR="0008700E" w:rsidRPr="0096205B">
        <w:rPr>
          <w:rFonts w:asciiTheme="minorHAnsi" w:hAnsiTheme="minorHAnsi"/>
          <w:lang w:val="en-GB"/>
        </w:rPr>
        <w:t xml:space="preserve"> in a bioeconomy</w:t>
      </w:r>
      <w:r w:rsidRPr="0096205B">
        <w:rPr>
          <w:rFonts w:asciiTheme="minorHAnsi" w:hAnsiTheme="minorHAnsi"/>
          <w:lang w:val="en-GB"/>
        </w:rPr>
        <w:t>, in particular farmers and households, both in the current as well as in more advanced bioeconomies</w:t>
      </w:r>
      <w:r w:rsidR="0008700E" w:rsidRPr="0096205B">
        <w:rPr>
          <w:rFonts w:asciiTheme="minorHAnsi" w:hAnsiTheme="minorHAnsi"/>
          <w:lang w:val="en-GB"/>
        </w:rPr>
        <w:t>;</w:t>
      </w:r>
      <w:r w:rsidRPr="0096205B">
        <w:rPr>
          <w:rFonts w:asciiTheme="minorHAnsi" w:hAnsiTheme="minorHAnsi"/>
          <w:lang w:val="en-GB"/>
        </w:rPr>
        <w:t xml:space="preserve"> </w:t>
      </w:r>
    </w:p>
    <w:p w14:paraId="35830B1B" w14:textId="046CD407" w:rsidR="000F5C79" w:rsidRPr="0096205B" w:rsidRDefault="000F5C79" w:rsidP="007244C0">
      <w:pPr>
        <w:ind w:left="10"/>
        <w:rPr>
          <w:rFonts w:asciiTheme="minorHAnsi" w:hAnsiTheme="minorHAnsi"/>
          <w:bCs/>
          <w:iCs/>
          <w:lang w:val="en-US"/>
        </w:rPr>
      </w:pPr>
      <w:r w:rsidRPr="0096205B">
        <w:rPr>
          <w:rFonts w:asciiTheme="minorHAnsi" w:hAnsiTheme="minorHAnsi"/>
          <w:lang w:val="en-GB"/>
        </w:rPr>
        <w:t xml:space="preserve">(4) </w:t>
      </w:r>
      <w:r w:rsidRPr="0096205B">
        <w:rPr>
          <w:rFonts w:asciiTheme="minorHAnsi" w:hAnsiTheme="minorHAnsi"/>
          <w:bCs/>
          <w:iCs/>
          <w:lang w:val="en-US"/>
        </w:rPr>
        <w:t xml:space="preserve">develop the first </w:t>
      </w:r>
      <w:r w:rsidR="0008700E" w:rsidRPr="0096205B">
        <w:rPr>
          <w:rFonts w:asciiTheme="minorHAnsi" w:hAnsiTheme="minorHAnsi"/>
          <w:bCs/>
          <w:iCs/>
          <w:lang w:val="en-US"/>
        </w:rPr>
        <w:t xml:space="preserve">EU </w:t>
      </w:r>
      <w:r w:rsidRPr="0096205B">
        <w:rPr>
          <w:rFonts w:asciiTheme="minorHAnsi" w:hAnsiTheme="minorHAnsi"/>
          <w:bCs/>
          <w:iCs/>
          <w:lang w:val="en-US"/>
        </w:rPr>
        <w:t xml:space="preserve">databases </w:t>
      </w:r>
      <w:r w:rsidR="007244C0" w:rsidRPr="0096205B">
        <w:rPr>
          <w:rFonts w:asciiTheme="minorHAnsi" w:hAnsiTheme="minorHAnsi"/>
          <w:bCs/>
          <w:iCs/>
          <w:lang w:val="en-US"/>
        </w:rPr>
        <w:t>of</w:t>
      </w:r>
      <w:r w:rsidRPr="0096205B">
        <w:rPr>
          <w:rFonts w:asciiTheme="minorHAnsi" w:hAnsiTheme="minorHAnsi"/>
          <w:bCs/>
          <w:iCs/>
          <w:lang w:val="en-US"/>
        </w:rPr>
        <w:t xml:space="preserve"> </w:t>
      </w:r>
      <w:r w:rsidRPr="0096205B">
        <w:rPr>
          <w:rFonts w:asciiTheme="minorHAnsi" w:hAnsiTheme="minorHAnsi"/>
          <w:b/>
          <w:bCs/>
          <w:iCs/>
          <w:lang w:val="en-US"/>
        </w:rPr>
        <w:t>national and</w:t>
      </w:r>
      <w:r w:rsidRPr="0096205B">
        <w:rPr>
          <w:rFonts w:asciiTheme="minorHAnsi" w:hAnsiTheme="minorHAnsi"/>
          <w:bCs/>
          <w:iCs/>
          <w:lang w:val="en-US"/>
        </w:rPr>
        <w:t xml:space="preserve"> </w:t>
      </w:r>
      <w:r w:rsidRPr="0096205B">
        <w:rPr>
          <w:rFonts w:asciiTheme="minorHAnsi" w:hAnsiTheme="minorHAnsi"/>
          <w:b/>
          <w:bCs/>
          <w:iCs/>
          <w:lang w:val="en-US"/>
        </w:rPr>
        <w:t>sub-national input-output (IO) tables</w:t>
      </w:r>
      <w:r w:rsidRPr="0096205B">
        <w:rPr>
          <w:rFonts w:asciiTheme="minorHAnsi" w:hAnsiTheme="minorHAnsi"/>
          <w:bCs/>
          <w:iCs/>
          <w:lang w:val="en-US"/>
        </w:rPr>
        <w:t xml:space="preserve"> with </w:t>
      </w:r>
      <w:r w:rsidRPr="0096205B">
        <w:rPr>
          <w:rFonts w:asciiTheme="minorHAnsi" w:hAnsiTheme="minorHAnsi"/>
          <w:b/>
          <w:bCs/>
          <w:iCs/>
          <w:lang w:val="en-US"/>
        </w:rPr>
        <w:t>disaggregated bioeconomy sectors</w:t>
      </w:r>
      <w:r w:rsidRPr="0096205B">
        <w:rPr>
          <w:rFonts w:asciiTheme="minorHAnsi" w:hAnsiTheme="minorHAnsi"/>
          <w:bCs/>
          <w:iCs/>
          <w:lang w:val="en-US"/>
        </w:rPr>
        <w:t xml:space="preserve">, to assess </w:t>
      </w:r>
      <w:r w:rsidR="00AD5E7F" w:rsidRPr="0096205B">
        <w:rPr>
          <w:rFonts w:asciiTheme="minorHAnsi" w:hAnsiTheme="minorHAnsi"/>
          <w:bCs/>
          <w:iCs/>
          <w:lang w:val="en-US"/>
        </w:rPr>
        <w:t>social</w:t>
      </w:r>
      <w:r w:rsidRPr="0096205B">
        <w:rPr>
          <w:rFonts w:asciiTheme="minorHAnsi" w:hAnsiTheme="minorHAnsi"/>
          <w:bCs/>
          <w:iCs/>
          <w:lang w:val="en-US"/>
        </w:rPr>
        <w:t xml:space="preserve"> and environmental impacts of climate hazards on food and </w:t>
      </w:r>
      <w:r w:rsidR="00AD5E7F" w:rsidRPr="0096205B">
        <w:rPr>
          <w:rFonts w:asciiTheme="minorHAnsi" w:hAnsiTheme="minorHAnsi"/>
          <w:bCs/>
          <w:iCs/>
          <w:lang w:val="en-US"/>
        </w:rPr>
        <w:t xml:space="preserve">non-food biomass supply chains </w:t>
      </w:r>
      <w:r w:rsidR="0008700E" w:rsidRPr="0096205B">
        <w:rPr>
          <w:rFonts w:asciiTheme="minorHAnsi" w:hAnsiTheme="minorHAnsi"/>
          <w:bCs/>
          <w:iCs/>
          <w:lang w:val="en-US"/>
        </w:rPr>
        <w:t>from a global trade network perspective</w:t>
      </w:r>
      <w:r w:rsidR="007244C0" w:rsidRPr="0096205B">
        <w:rPr>
          <w:rFonts w:asciiTheme="minorHAnsi" w:hAnsiTheme="minorHAnsi"/>
          <w:bCs/>
          <w:iCs/>
          <w:lang w:val="en-US"/>
        </w:rPr>
        <w:t>;</w:t>
      </w:r>
    </w:p>
    <w:p w14:paraId="7F4DD668" w14:textId="39DFA9D9" w:rsidR="000F5C79" w:rsidRPr="0096205B" w:rsidRDefault="00AD5E7F" w:rsidP="007244C0">
      <w:pPr>
        <w:ind w:left="10"/>
        <w:rPr>
          <w:rFonts w:asciiTheme="minorHAnsi" w:hAnsiTheme="minorHAnsi"/>
          <w:bCs/>
          <w:iCs/>
          <w:lang w:val="en-GB"/>
        </w:rPr>
      </w:pPr>
      <w:r w:rsidRPr="0096205B">
        <w:rPr>
          <w:rFonts w:asciiTheme="minorHAnsi" w:hAnsiTheme="minorHAnsi"/>
          <w:bCs/>
          <w:iCs/>
          <w:lang w:val="en-GB"/>
        </w:rPr>
        <w:t>(5) a</w:t>
      </w:r>
      <w:r w:rsidR="000F5C79" w:rsidRPr="0096205B">
        <w:rPr>
          <w:rFonts w:asciiTheme="minorHAnsi" w:hAnsiTheme="minorHAnsi"/>
          <w:bCs/>
          <w:iCs/>
          <w:lang w:val="en-GB"/>
        </w:rPr>
        <w:t>dvanc</w:t>
      </w:r>
      <w:r w:rsidR="00FE3818" w:rsidRPr="0096205B">
        <w:rPr>
          <w:rFonts w:asciiTheme="minorHAnsi" w:hAnsiTheme="minorHAnsi"/>
          <w:bCs/>
          <w:iCs/>
          <w:lang w:val="en-GB"/>
        </w:rPr>
        <w:t>e</w:t>
      </w:r>
      <w:r w:rsidRPr="0096205B">
        <w:rPr>
          <w:rFonts w:asciiTheme="minorHAnsi" w:hAnsiTheme="minorHAnsi"/>
          <w:bCs/>
          <w:iCs/>
          <w:lang w:val="en-GB"/>
        </w:rPr>
        <w:t xml:space="preserve"> </w:t>
      </w:r>
      <w:r w:rsidR="000F5C79" w:rsidRPr="0096205B">
        <w:rPr>
          <w:rFonts w:asciiTheme="minorHAnsi" w:hAnsiTheme="minorHAnsi"/>
          <w:bCs/>
          <w:iCs/>
          <w:lang w:val="en-GB"/>
        </w:rPr>
        <w:t>macro-</w:t>
      </w:r>
      <w:r w:rsidR="00CE067D" w:rsidRPr="0096205B">
        <w:rPr>
          <w:rFonts w:asciiTheme="minorHAnsi" w:hAnsiTheme="minorHAnsi"/>
          <w:bCs/>
          <w:iCs/>
          <w:lang w:val="en-GB"/>
        </w:rPr>
        <w:t>economic</w:t>
      </w:r>
      <w:r w:rsidR="000F5C79" w:rsidRPr="0096205B">
        <w:rPr>
          <w:rFonts w:asciiTheme="minorHAnsi" w:hAnsiTheme="minorHAnsi"/>
          <w:bCs/>
          <w:iCs/>
          <w:lang w:val="en-GB"/>
        </w:rPr>
        <w:t xml:space="preserve"> modelling </w:t>
      </w:r>
      <w:r w:rsidRPr="0096205B">
        <w:rPr>
          <w:rFonts w:asciiTheme="minorHAnsi" w:hAnsiTheme="minorHAnsi"/>
          <w:bCs/>
          <w:iCs/>
          <w:lang w:val="en-GB"/>
        </w:rPr>
        <w:t xml:space="preserve">in the field of climate impact research </w:t>
      </w:r>
      <w:r w:rsidR="000F5C79" w:rsidRPr="0096205B">
        <w:rPr>
          <w:rFonts w:asciiTheme="minorHAnsi" w:hAnsiTheme="minorHAnsi"/>
          <w:bCs/>
          <w:iCs/>
          <w:lang w:val="en-GB"/>
        </w:rPr>
        <w:t xml:space="preserve">by developing a bioeconomy focused regionalised </w:t>
      </w:r>
      <w:r w:rsidR="000F5C79" w:rsidRPr="0096205B">
        <w:rPr>
          <w:rFonts w:asciiTheme="minorHAnsi" w:hAnsiTheme="minorHAnsi"/>
          <w:b/>
          <w:bCs/>
          <w:iCs/>
          <w:lang w:val="en-GB"/>
        </w:rPr>
        <w:t>Agent-Based Model embedded in</w:t>
      </w:r>
      <w:r w:rsidRPr="0096205B">
        <w:rPr>
          <w:rFonts w:asciiTheme="minorHAnsi" w:hAnsiTheme="minorHAnsi"/>
          <w:b/>
          <w:bCs/>
          <w:iCs/>
          <w:lang w:val="en-GB"/>
        </w:rPr>
        <w:t xml:space="preserve"> </w:t>
      </w:r>
      <w:r w:rsidR="00260EA0" w:rsidRPr="0096205B">
        <w:rPr>
          <w:rFonts w:asciiTheme="minorHAnsi" w:hAnsiTheme="minorHAnsi"/>
          <w:b/>
          <w:bCs/>
          <w:iCs/>
          <w:lang w:val="en-GB"/>
        </w:rPr>
        <w:t>the national IO table (hybrid IO-ABM)</w:t>
      </w:r>
      <w:r w:rsidR="000F5C79" w:rsidRPr="0096205B">
        <w:rPr>
          <w:rFonts w:asciiTheme="minorHAnsi" w:hAnsiTheme="minorHAnsi"/>
          <w:b/>
          <w:bCs/>
          <w:iCs/>
          <w:lang w:val="en-GB"/>
        </w:rPr>
        <w:t xml:space="preserve">. </w:t>
      </w:r>
      <w:r w:rsidR="000F5C79" w:rsidRPr="0096205B">
        <w:rPr>
          <w:rFonts w:asciiTheme="minorHAnsi" w:hAnsiTheme="minorHAnsi"/>
          <w:bCs/>
          <w:iCs/>
          <w:lang w:val="en-GB"/>
        </w:rPr>
        <w:t>For the first time, the transmission of</w:t>
      </w:r>
      <w:r w:rsidR="00260EA0" w:rsidRPr="0096205B">
        <w:rPr>
          <w:rFonts w:asciiTheme="minorHAnsi" w:hAnsiTheme="minorHAnsi"/>
          <w:bCs/>
          <w:iCs/>
          <w:lang w:val="en-GB"/>
        </w:rPr>
        <w:t xml:space="preserve"> </w:t>
      </w:r>
      <w:r w:rsidR="000F5C79" w:rsidRPr="0096205B">
        <w:rPr>
          <w:rFonts w:asciiTheme="minorHAnsi" w:hAnsiTheme="minorHAnsi"/>
          <w:bCs/>
          <w:iCs/>
          <w:lang w:val="en-GB"/>
        </w:rPr>
        <w:t xml:space="preserve">climate hazards </w:t>
      </w:r>
      <w:r w:rsidR="00260EA0" w:rsidRPr="0096205B">
        <w:rPr>
          <w:rFonts w:asciiTheme="minorHAnsi" w:hAnsiTheme="minorHAnsi"/>
          <w:bCs/>
          <w:iCs/>
          <w:lang w:val="en-GB"/>
        </w:rPr>
        <w:t>has been</w:t>
      </w:r>
      <w:r w:rsidR="000F5C79" w:rsidRPr="0096205B">
        <w:rPr>
          <w:rFonts w:asciiTheme="minorHAnsi" w:hAnsiTheme="minorHAnsi"/>
          <w:bCs/>
          <w:iCs/>
          <w:lang w:val="en-GB"/>
        </w:rPr>
        <w:t xml:space="preserve"> traced through bioeconomy supply chains </w:t>
      </w:r>
      <w:r w:rsidR="00260EA0" w:rsidRPr="0096205B">
        <w:rPr>
          <w:rFonts w:asciiTheme="minorHAnsi" w:hAnsiTheme="minorHAnsi"/>
          <w:bCs/>
          <w:iCs/>
          <w:lang w:val="en-GB"/>
        </w:rPr>
        <w:t>onto</w:t>
      </w:r>
      <w:r w:rsidR="000F5C79" w:rsidRPr="0096205B">
        <w:rPr>
          <w:rFonts w:asciiTheme="minorHAnsi" w:hAnsiTheme="minorHAnsi"/>
          <w:bCs/>
          <w:iCs/>
          <w:lang w:val="en-GB"/>
        </w:rPr>
        <w:t xml:space="preserve"> individual agents in </w:t>
      </w:r>
      <w:r w:rsidR="00260EA0" w:rsidRPr="0096205B">
        <w:rPr>
          <w:rFonts w:asciiTheme="minorHAnsi" w:hAnsiTheme="minorHAnsi"/>
          <w:bCs/>
          <w:iCs/>
          <w:lang w:val="en-GB"/>
        </w:rPr>
        <w:t xml:space="preserve">regional </w:t>
      </w:r>
      <w:r w:rsidR="000F5C79" w:rsidRPr="0096205B">
        <w:rPr>
          <w:rFonts w:asciiTheme="minorHAnsi" w:hAnsiTheme="minorHAnsi"/>
          <w:bCs/>
          <w:iCs/>
          <w:lang w:val="en-GB"/>
        </w:rPr>
        <w:t>socio-economic systems</w:t>
      </w:r>
      <w:r w:rsidR="007244C0" w:rsidRPr="0096205B">
        <w:rPr>
          <w:rFonts w:asciiTheme="minorHAnsi" w:hAnsiTheme="minorHAnsi"/>
          <w:bCs/>
          <w:iCs/>
          <w:lang w:val="en-GB"/>
        </w:rPr>
        <w:t>;</w:t>
      </w:r>
    </w:p>
    <w:p w14:paraId="06578820" w14:textId="3E041E49" w:rsidR="0008700E" w:rsidRPr="0096205B" w:rsidRDefault="0008700E">
      <w:pPr>
        <w:rPr>
          <w:rFonts w:asciiTheme="minorHAnsi" w:hAnsiTheme="minorHAnsi"/>
          <w:lang w:val="en-GB"/>
        </w:rPr>
      </w:pPr>
      <w:r w:rsidRPr="0096205B">
        <w:rPr>
          <w:rFonts w:asciiTheme="minorHAnsi" w:hAnsiTheme="minorHAnsi"/>
          <w:lang w:val="en-GB"/>
        </w:rPr>
        <w:t>(6) present</w:t>
      </w:r>
      <w:r w:rsidR="00DC388D" w:rsidRPr="0096205B">
        <w:rPr>
          <w:rFonts w:asciiTheme="minorHAnsi" w:hAnsiTheme="minorHAnsi"/>
          <w:lang w:val="en-GB"/>
        </w:rPr>
        <w:t xml:space="preserve"> a </w:t>
      </w:r>
      <w:r w:rsidR="00DC388D" w:rsidRPr="0096205B">
        <w:rPr>
          <w:rFonts w:asciiTheme="minorHAnsi" w:hAnsiTheme="minorHAnsi"/>
          <w:b/>
          <w:lang w:val="en-GB"/>
        </w:rPr>
        <w:t>novel SDG framework to assess bioeconomy strategies</w:t>
      </w:r>
      <w:r w:rsidR="00DC388D" w:rsidRPr="0096205B">
        <w:rPr>
          <w:rFonts w:asciiTheme="minorHAnsi" w:hAnsiTheme="minorHAnsi"/>
          <w:lang w:val="en-GB"/>
        </w:rPr>
        <w:t>, capturing both their role as mitigation strateg</w:t>
      </w:r>
      <w:r w:rsidRPr="0096205B">
        <w:rPr>
          <w:rFonts w:asciiTheme="minorHAnsi" w:hAnsiTheme="minorHAnsi"/>
          <w:lang w:val="en-GB"/>
        </w:rPr>
        <w:t>y</w:t>
      </w:r>
      <w:r w:rsidR="00DC388D" w:rsidRPr="0096205B">
        <w:rPr>
          <w:rFonts w:asciiTheme="minorHAnsi" w:hAnsiTheme="minorHAnsi"/>
          <w:lang w:val="en-GB"/>
        </w:rPr>
        <w:t xml:space="preserve"> towards curbing anthropogenic CO2 emissions, as well as their role as driver of adverse (feedback) effects in the climate system, both in terms of unsustainable resource use and related environmental pressures in the global resource system. </w:t>
      </w:r>
    </w:p>
    <w:p w14:paraId="59A56DFF" w14:textId="08F8EE47" w:rsidR="00EF46D3" w:rsidRPr="0096205B" w:rsidRDefault="00EF46D3" w:rsidP="00EF46D3">
      <w:pPr>
        <w:rPr>
          <w:rFonts w:asciiTheme="minorHAnsi" w:hAnsiTheme="minorHAnsi"/>
          <w:lang w:val="en-US"/>
        </w:rPr>
      </w:pPr>
      <w:r w:rsidRPr="0096205B">
        <w:rPr>
          <w:rFonts w:asciiTheme="minorHAnsi" w:hAnsiTheme="minorHAnsi"/>
          <w:lang w:val="en-US"/>
        </w:rPr>
        <w:t xml:space="preserve">To achieve its objectives, the BIOCLIMAPATHS project developed an interdisciplinary methodological framework for comprehensive knowledge production on </w:t>
      </w:r>
      <w:r w:rsidR="004E4FDD" w:rsidRPr="0096205B">
        <w:rPr>
          <w:rFonts w:asciiTheme="minorHAnsi" w:hAnsiTheme="minorHAnsi"/>
          <w:lang w:val="en-US"/>
        </w:rPr>
        <w:t>climate risk</w:t>
      </w:r>
      <w:r w:rsidRPr="0096205B">
        <w:rPr>
          <w:rFonts w:asciiTheme="minorHAnsi" w:hAnsiTheme="minorHAnsi"/>
          <w:lang w:val="en-US"/>
        </w:rPr>
        <w:t xml:space="preserve"> transition paths </w:t>
      </w:r>
      <w:r w:rsidR="004E4FDD" w:rsidRPr="0096205B">
        <w:rPr>
          <w:rFonts w:asciiTheme="minorHAnsi" w:hAnsiTheme="minorHAnsi"/>
          <w:lang w:val="en-US"/>
        </w:rPr>
        <w:t xml:space="preserve">in a bioeconomy </w:t>
      </w:r>
      <w:r w:rsidRPr="0096205B">
        <w:rPr>
          <w:rFonts w:asciiTheme="minorHAnsi" w:hAnsiTheme="minorHAnsi"/>
          <w:lang w:val="en-US"/>
        </w:rPr>
        <w:t xml:space="preserve">from a cross-sectoral, i.e. social and ecological, perspective. Its approach </w:t>
      </w:r>
      <w:r w:rsidR="00820E49" w:rsidRPr="0096205B">
        <w:rPr>
          <w:rFonts w:asciiTheme="minorHAnsi" w:hAnsiTheme="minorHAnsi"/>
          <w:lang w:val="en-US"/>
        </w:rPr>
        <w:lastRenderedPageBreak/>
        <w:t>is</w:t>
      </w:r>
      <w:r w:rsidRPr="0096205B">
        <w:rPr>
          <w:rFonts w:asciiTheme="minorHAnsi" w:hAnsiTheme="minorHAnsi"/>
          <w:lang w:val="en-US"/>
        </w:rPr>
        <w:t xml:space="preserve"> based on soft-linking </w:t>
      </w:r>
      <w:r w:rsidR="00260EA0" w:rsidRPr="0096205B">
        <w:rPr>
          <w:rFonts w:asciiTheme="minorHAnsi" w:hAnsiTheme="minorHAnsi"/>
          <w:lang w:val="en-US"/>
        </w:rPr>
        <w:t xml:space="preserve">biophysical and economic </w:t>
      </w:r>
      <w:r w:rsidR="007926D7" w:rsidRPr="0096205B">
        <w:rPr>
          <w:rFonts w:asciiTheme="minorHAnsi" w:hAnsiTheme="minorHAnsi"/>
          <w:lang w:val="en-US"/>
        </w:rPr>
        <w:t>databases into a step-wise modeling approach</w:t>
      </w:r>
      <w:r w:rsidRPr="0096205B">
        <w:rPr>
          <w:rFonts w:asciiTheme="minorHAnsi" w:hAnsiTheme="minorHAnsi"/>
          <w:lang w:val="en-US"/>
        </w:rPr>
        <w:t xml:space="preserve"> to address </w:t>
      </w:r>
      <w:r w:rsidRPr="0096205B">
        <w:rPr>
          <w:rFonts w:asciiTheme="minorHAnsi" w:hAnsiTheme="minorHAnsi"/>
          <w:b/>
          <w:lang w:val="en-US"/>
        </w:rPr>
        <w:t xml:space="preserve">five key research questions </w:t>
      </w:r>
      <w:r w:rsidRPr="0096205B">
        <w:rPr>
          <w:rFonts w:asciiTheme="minorHAnsi" w:hAnsiTheme="minorHAnsi"/>
          <w:lang w:val="en-US"/>
        </w:rPr>
        <w:t xml:space="preserve">on novel risks related to bioeconomy transitions in the EU economy: </w:t>
      </w:r>
    </w:p>
    <w:p w14:paraId="3A79BEFB" w14:textId="3FAF4CF2" w:rsidR="00EF46D3" w:rsidRPr="0096205B" w:rsidRDefault="00EF46D3" w:rsidP="00EF46D3">
      <w:pPr>
        <w:rPr>
          <w:rFonts w:asciiTheme="minorHAnsi" w:hAnsiTheme="minorHAnsi"/>
          <w:lang w:val="en-US"/>
        </w:rPr>
      </w:pPr>
      <w:r w:rsidRPr="0096205B">
        <w:rPr>
          <w:rFonts w:asciiTheme="minorHAnsi" w:hAnsiTheme="minorHAnsi"/>
          <w:b/>
          <w:bCs/>
          <w:lang w:val="en-US"/>
        </w:rPr>
        <w:t>R1:</w:t>
      </w:r>
      <w:r w:rsidRPr="0096205B">
        <w:rPr>
          <w:rFonts w:asciiTheme="minorHAnsi" w:hAnsiTheme="minorHAnsi"/>
          <w:lang w:val="en-US"/>
        </w:rPr>
        <w:t xml:space="preserve"> </w:t>
      </w:r>
      <w:r w:rsidR="00334A41" w:rsidRPr="0096205B">
        <w:rPr>
          <w:rFonts w:asciiTheme="minorHAnsi" w:hAnsiTheme="minorHAnsi"/>
          <w:lang w:val="en-US"/>
        </w:rPr>
        <w:t>What are (future) climate hazard hotspots in the EU and h</w:t>
      </w:r>
      <w:r w:rsidRPr="0096205B">
        <w:rPr>
          <w:rFonts w:asciiTheme="minorHAnsi" w:hAnsiTheme="minorHAnsi"/>
          <w:lang w:val="en-US"/>
        </w:rPr>
        <w:t xml:space="preserve">ow do climate hazards affect primary production in </w:t>
      </w:r>
      <w:r w:rsidR="00334A41" w:rsidRPr="0096205B">
        <w:rPr>
          <w:rFonts w:asciiTheme="minorHAnsi" w:hAnsiTheme="minorHAnsi"/>
          <w:lang w:val="en-US"/>
        </w:rPr>
        <w:t>the EU bioeconomy</w:t>
      </w:r>
      <w:r w:rsidRPr="0096205B">
        <w:rPr>
          <w:rFonts w:asciiTheme="minorHAnsi" w:hAnsiTheme="minorHAnsi"/>
          <w:lang w:val="en-US"/>
        </w:rPr>
        <w:t xml:space="preserve">? </w:t>
      </w:r>
    </w:p>
    <w:p w14:paraId="6BA079E0" w14:textId="703837DB" w:rsidR="00EF46D3" w:rsidRPr="0096205B" w:rsidRDefault="00EF46D3" w:rsidP="00EF46D3">
      <w:pPr>
        <w:rPr>
          <w:rFonts w:asciiTheme="minorHAnsi" w:hAnsiTheme="minorHAnsi"/>
          <w:lang w:val="en-US"/>
        </w:rPr>
      </w:pPr>
      <w:r w:rsidRPr="0096205B">
        <w:rPr>
          <w:rFonts w:asciiTheme="minorHAnsi" w:hAnsiTheme="minorHAnsi"/>
          <w:b/>
          <w:bCs/>
          <w:lang w:val="en-US"/>
        </w:rPr>
        <w:t>R2:</w:t>
      </w:r>
      <w:r w:rsidRPr="0096205B">
        <w:rPr>
          <w:rFonts w:asciiTheme="minorHAnsi" w:hAnsiTheme="minorHAnsi"/>
          <w:lang w:val="en-US"/>
        </w:rPr>
        <w:t xml:space="preserve"> How </w:t>
      </w:r>
      <w:r w:rsidR="004E4FDD" w:rsidRPr="0096205B">
        <w:rPr>
          <w:rFonts w:asciiTheme="minorHAnsi" w:hAnsiTheme="minorHAnsi"/>
          <w:lang w:val="en-US"/>
        </w:rPr>
        <w:t>can we assess</w:t>
      </w:r>
      <w:r w:rsidRPr="0096205B">
        <w:rPr>
          <w:rFonts w:asciiTheme="minorHAnsi" w:hAnsiTheme="minorHAnsi"/>
          <w:lang w:val="en-US"/>
        </w:rPr>
        <w:t xml:space="preserve"> </w:t>
      </w:r>
      <w:r w:rsidR="0035616D" w:rsidRPr="0096205B">
        <w:rPr>
          <w:rFonts w:asciiTheme="minorHAnsi" w:hAnsiTheme="minorHAnsi"/>
          <w:lang w:val="en-US"/>
        </w:rPr>
        <w:t xml:space="preserve">biophysical </w:t>
      </w:r>
      <w:r w:rsidR="004E4FDD" w:rsidRPr="0096205B">
        <w:rPr>
          <w:rFonts w:asciiTheme="minorHAnsi" w:hAnsiTheme="minorHAnsi"/>
          <w:lang w:val="en-US"/>
        </w:rPr>
        <w:t xml:space="preserve">and socially amplified </w:t>
      </w:r>
      <w:r w:rsidR="0035616D" w:rsidRPr="0096205B">
        <w:rPr>
          <w:rFonts w:asciiTheme="minorHAnsi" w:hAnsiTheme="minorHAnsi"/>
          <w:lang w:val="en-US"/>
        </w:rPr>
        <w:t>risk transmission channels of climate extremes</w:t>
      </w:r>
      <w:r w:rsidR="004E4FDD" w:rsidRPr="0096205B">
        <w:rPr>
          <w:rFonts w:asciiTheme="minorHAnsi" w:hAnsiTheme="minorHAnsi"/>
          <w:lang w:val="en-US"/>
        </w:rPr>
        <w:t xml:space="preserve"> in the EU bioeconomy</w:t>
      </w:r>
      <w:r w:rsidRPr="0096205B">
        <w:rPr>
          <w:rFonts w:asciiTheme="minorHAnsi" w:hAnsiTheme="minorHAnsi"/>
          <w:lang w:val="en-US"/>
        </w:rPr>
        <w:t xml:space="preserve">? </w:t>
      </w:r>
    </w:p>
    <w:p w14:paraId="595F2B56" w14:textId="50FBC1F2" w:rsidR="0035616D" w:rsidRPr="0096205B" w:rsidRDefault="00EF46D3" w:rsidP="00EF46D3">
      <w:pPr>
        <w:rPr>
          <w:rFonts w:asciiTheme="minorHAnsi" w:hAnsiTheme="minorHAnsi"/>
          <w:lang w:val="en-US"/>
        </w:rPr>
      </w:pPr>
      <w:r w:rsidRPr="0096205B">
        <w:rPr>
          <w:rFonts w:asciiTheme="minorHAnsi" w:hAnsiTheme="minorHAnsi"/>
          <w:b/>
          <w:bCs/>
          <w:lang w:val="en-US"/>
        </w:rPr>
        <w:t>R3:</w:t>
      </w:r>
      <w:r w:rsidRPr="0096205B">
        <w:rPr>
          <w:rFonts w:asciiTheme="minorHAnsi" w:hAnsiTheme="minorHAnsi"/>
          <w:lang w:val="en-US"/>
        </w:rPr>
        <w:t xml:space="preserve"> </w:t>
      </w:r>
      <w:r w:rsidR="0035616D" w:rsidRPr="0096205B">
        <w:rPr>
          <w:rFonts w:asciiTheme="minorHAnsi" w:hAnsiTheme="minorHAnsi"/>
          <w:lang w:val="en-US"/>
        </w:rPr>
        <w:t xml:space="preserve">How are food and non-food bioeconomy sectors affected by </w:t>
      </w:r>
      <w:r w:rsidR="004E4FDD" w:rsidRPr="0096205B">
        <w:rPr>
          <w:rFonts w:asciiTheme="minorHAnsi" w:hAnsiTheme="minorHAnsi"/>
          <w:lang w:val="en-US"/>
        </w:rPr>
        <w:t xml:space="preserve">direct and indirect impacts of </w:t>
      </w:r>
      <w:r w:rsidR="0035616D" w:rsidRPr="0096205B">
        <w:rPr>
          <w:rFonts w:asciiTheme="minorHAnsi" w:hAnsiTheme="minorHAnsi"/>
          <w:lang w:val="en-US"/>
        </w:rPr>
        <w:t xml:space="preserve">climate extremes </w:t>
      </w:r>
      <w:r w:rsidR="004E4FDD" w:rsidRPr="0096205B">
        <w:rPr>
          <w:rFonts w:asciiTheme="minorHAnsi" w:hAnsiTheme="minorHAnsi"/>
          <w:lang w:val="en-US"/>
        </w:rPr>
        <w:t>in the EU</w:t>
      </w:r>
      <w:r w:rsidR="0035616D" w:rsidRPr="0096205B">
        <w:rPr>
          <w:rFonts w:asciiTheme="minorHAnsi" w:hAnsiTheme="minorHAnsi"/>
          <w:lang w:val="en-US"/>
        </w:rPr>
        <w:t>?</w:t>
      </w:r>
    </w:p>
    <w:p w14:paraId="2110C52E" w14:textId="057DA81F" w:rsidR="00EF46D3" w:rsidRPr="0096205B" w:rsidRDefault="0035616D" w:rsidP="00EF46D3">
      <w:pPr>
        <w:rPr>
          <w:rFonts w:asciiTheme="minorHAnsi" w:hAnsiTheme="minorHAnsi"/>
          <w:lang w:val="en-US"/>
        </w:rPr>
      </w:pPr>
      <w:r w:rsidRPr="0096205B">
        <w:rPr>
          <w:rFonts w:asciiTheme="minorHAnsi" w:hAnsiTheme="minorHAnsi"/>
          <w:b/>
          <w:lang w:val="en-US"/>
        </w:rPr>
        <w:t xml:space="preserve">R4: </w:t>
      </w:r>
      <w:r w:rsidR="00EF46D3" w:rsidRPr="0096205B">
        <w:rPr>
          <w:rFonts w:asciiTheme="minorHAnsi" w:hAnsiTheme="minorHAnsi"/>
          <w:lang w:val="en-US"/>
        </w:rPr>
        <w:t xml:space="preserve">To what extent are </w:t>
      </w:r>
      <w:r w:rsidRPr="0096205B">
        <w:rPr>
          <w:rFonts w:asciiTheme="minorHAnsi" w:hAnsiTheme="minorHAnsi"/>
          <w:lang w:val="en-US"/>
        </w:rPr>
        <w:t xml:space="preserve">heterogeneous regions and vulnerable groups </w:t>
      </w:r>
      <w:r w:rsidR="00EF46D3" w:rsidRPr="0096205B">
        <w:rPr>
          <w:rFonts w:asciiTheme="minorHAnsi" w:hAnsiTheme="minorHAnsi"/>
          <w:lang w:val="en-US"/>
        </w:rPr>
        <w:t xml:space="preserve">affected by climate </w:t>
      </w:r>
      <w:r w:rsidRPr="0096205B">
        <w:rPr>
          <w:rFonts w:asciiTheme="minorHAnsi" w:hAnsiTheme="minorHAnsi"/>
          <w:lang w:val="en-US"/>
        </w:rPr>
        <w:t>extremes in a bioeconomy</w:t>
      </w:r>
      <w:r w:rsidR="00EF46D3" w:rsidRPr="0096205B">
        <w:rPr>
          <w:rFonts w:asciiTheme="minorHAnsi" w:hAnsiTheme="minorHAnsi"/>
          <w:lang w:val="en-US"/>
        </w:rPr>
        <w:t xml:space="preserve">? </w:t>
      </w:r>
    </w:p>
    <w:p w14:paraId="1B693434" w14:textId="0EE0E018" w:rsidR="00EF46D3" w:rsidRPr="0096205B" w:rsidRDefault="00EF46D3" w:rsidP="00EF46D3">
      <w:pPr>
        <w:rPr>
          <w:rFonts w:asciiTheme="minorHAnsi" w:hAnsiTheme="minorHAnsi"/>
          <w:lang w:val="en-US"/>
        </w:rPr>
      </w:pPr>
      <w:r w:rsidRPr="0096205B">
        <w:rPr>
          <w:rFonts w:asciiTheme="minorHAnsi" w:hAnsiTheme="minorHAnsi"/>
          <w:b/>
          <w:bCs/>
          <w:lang w:val="en-US"/>
        </w:rPr>
        <w:t xml:space="preserve">R5: </w:t>
      </w:r>
      <w:r w:rsidRPr="0096205B">
        <w:rPr>
          <w:rFonts w:asciiTheme="minorHAnsi" w:hAnsiTheme="minorHAnsi"/>
          <w:lang w:val="en-US"/>
        </w:rPr>
        <w:t xml:space="preserve">How is socio-economic and social-ecological resilience, in particular food, climate and economic security, affected </w:t>
      </w:r>
      <w:r w:rsidR="00A83962" w:rsidRPr="0096205B">
        <w:rPr>
          <w:rFonts w:asciiTheme="minorHAnsi" w:hAnsiTheme="minorHAnsi"/>
          <w:lang w:val="en-US"/>
        </w:rPr>
        <w:t xml:space="preserve">and promoted </w:t>
      </w:r>
      <w:r w:rsidRPr="0096205B">
        <w:rPr>
          <w:rFonts w:asciiTheme="minorHAnsi" w:hAnsiTheme="minorHAnsi"/>
          <w:lang w:val="en-US"/>
        </w:rPr>
        <w:t xml:space="preserve">in different bioeconomy transition </w:t>
      </w:r>
      <w:r w:rsidR="00A83962" w:rsidRPr="0096205B">
        <w:rPr>
          <w:rFonts w:asciiTheme="minorHAnsi" w:hAnsiTheme="minorHAnsi"/>
          <w:lang w:val="en-US"/>
        </w:rPr>
        <w:t>paths subject to climate hazard risk</w:t>
      </w:r>
      <w:r w:rsidRPr="0096205B">
        <w:rPr>
          <w:rFonts w:asciiTheme="minorHAnsi" w:hAnsiTheme="minorHAnsi"/>
          <w:lang w:val="en-US"/>
        </w:rPr>
        <w:t>?  </w:t>
      </w:r>
    </w:p>
    <w:p w14:paraId="2A077B5D" w14:textId="2F47C39C" w:rsidR="00580F6A" w:rsidRPr="0096205B" w:rsidRDefault="008141AC" w:rsidP="00EF46D3">
      <w:pPr>
        <w:rPr>
          <w:rFonts w:asciiTheme="minorHAnsi" w:hAnsiTheme="minorHAnsi"/>
          <w:lang w:val="en-US"/>
        </w:rPr>
      </w:pPr>
      <w:r w:rsidRPr="0096205B">
        <w:rPr>
          <w:rFonts w:asciiTheme="minorHAnsi" w:hAnsiTheme="minorHAnsi"/>
          <w:lang w:val="en-US"/>
        </w:rPr>
        <w:fldChar w:fldCharType="begin"/>
      </w:r>
      <w:r w:rsidRPr="0096205B">
        <w:rPr>
          <w:rFonts w:asciiTheme="minorHAnsi" w:hAnsiTheme="minorHAnsi"/>
          <w:lang w:val="en-US"/>
        </w:rPr>
        <w:instrText xml:space="preserve"> REF _Ref124940315 \h </w:instrText>
      </w:r>
      <w:r w:rsidR="0096205B">
        <w:rPr>
          <w:rFonts w:asciiTheme="minorHAnsi" w:hAnsiTheme="minorHAnsi"/>
          <w:lang w:val="en-US"/>
        </w:rPr>
        <w:instrText xml:space="preserve"> \* MERGEFORMAT </w:instrText>
      </w:r>
      <w:r w:rsidRPr="0096205B">
        <w:rPr>
          <w:rFonts w:asciiTheme="minorHAnsi" w:hAnsiTheme="minorHAnsi"/>
          <w:lang w:val="en-US"/>
        </w:rPr>
      </w:r>
      <w:r w:rsidRPr="0096205B">
        <w:rPr>
          <w:rFonts w:asciiTheme="minorHAnsi" w:hAnsiTheme="minorHAnsi"/>
          <w:lang w:val="en-US"/>
        </w:rPr>
        <w:fldChar w:fldCharType="separate"/>
      </w:r>
      <w:r w:rsidR="003319BE" w:rsidRPr="0096205B">
        <w:rPr>
          <w:rFonts w:asciiTheme="minorHAnsi" w:hAnsiTheme="minorHAnsi"/>
          <w:iCs/>
          <w:lang w:val="en-US"/>
        </w:rPr>
        <w:br/>
        <w:t xml:space="preserve">Figure </w:t>
      </w:r>
      <w:r w:rsidR="003319BE" w:rsidRPr="0096205B">
        <w:rPr>
          <w:rFonts w:asciiTheme="minorHAnsi" w:hAnsiTheme="minorHAnsi"/>
          <w:iCs/>
          <w:noProof/>
          <w:lang w:val="en-US"/>
        </w:rPr>
        <w:t>1</w:t>
      </w:r>
      <w:r w:rsidRPr="0096205B">
        <w:rPr>
          <w:rFonts w:asciiTheme="minorHAnsi" w:hAnsiTheme="minorHAnsi"/>
          <w:lang w:val="en-US"/>
        </w:rPr>
        <w:fldChar w:fldCharType="end"/>
      </w:r>
      <w:r w:rsidRPr="0096205B">
        <w:rPr>
          <w:rFonts w:asciiTheme="minorHAnsi" w:hAnsiTheme="minorHAnsi"/>
          <w:lang w:val="en-US"/>
        </w:rPr>
        <w:t xml:space="preserve"> </w:t>
      </w:r>
      <w:r w:rsidR="007244C0" w:rsidRPr="0096205B">
        <w:rPr>
          <w:rFonts w:asciiTheme="minorHAnsi" w:hAnsiTheme="minorHAnsi"/>
          <w:lang w:val="en-US"/>
        </w:rPr>
        <w:t>provides</w:t>
      </w:r>
      <w:r w:rsidRPr="0096205B">
        <w:rPr>
          <w:rFonts w:asciiTheme="minorHAnsi" w:hAnsiTheme="minorHAnsi"/>
          <w:lang w:val="en-US"/>
        </w:rPr>
        <w:t xml:space="preserve"> an overview of the </w:t>
      </w:r>
      <w:r w:rsidRPr="0096205B">
        <w:rPr>
          <w:rFonts w:asciiTheme="minorHAnsi" w:hAnsiTheme="minorHAnsi"/>
          <w:b/>
          <w:lang w:val="en-US"/>
        </w:rPr>
        <w:t xml:space="preserve">methodological </w:t>
      </w:r>
      <w:r w:rsidR="007C0078" w:rsidRPr="0096205B">
        <w:rPr>
          <w:rFonts w:asciiTheme="minorHAnsi" w:hAnsiTheme="minorHAnsi"/>
          <w:b/>
          <w:lang w:val="en-US"/>
        </w:rPr>
        <w:t>approach</w:t>
      </w:r>
      <w:r w:rsidR="007C0078" w:rsidRPr="0096205B">
        <w:rPr>
          <w:rFonts w:asciiTheme="minorHAnsi" w:hAnsiTheme="minorHAnsi"/>
          <w:lang w:val="en-US"/>
        </w:rPr>
        <w:t xml:space="preserve"> to address the resea</w:t>
      </w:r>
      <w:r w:rsidR="0087695B" w:rsidRPr="0096205B">
        <w:rPr>
          <w:rFonts w:asciiTheme="minorHAnsi" w:hAnsiTheme="minorHAnsi"/>
          <w:lang w:val="en-US"/>
        </w:rPr>
        <w:t>r</w:t>
      </w:r>
      <w:r w:rsidR="007C0078" w:rsidRPr="0096205B">
        <w:rPr>
          <w:rFonts w:asciiTheme="minorHAnsi" w:hAnsiTheme="minorHAnsi"/>
          <w:lang w:val="en-US"/>
        </w:rPr>
        <w:t xml:space="preserve">ch questions </w:t>
      </w:r>
      <w:r w:rsidR="004E4FDD" w:rsidRPr="0096205B">
        <w:rPr>
          <w:rFonts w:asciiTheme="minorHAnsi" w:hAnsiTheme="minorHAnsi"/>
          <w:lang w:val="en-US"/>
        </w:rPr>
        <w:t>with</w:t>
      </w:r>
      <w:r w:rsidR="007C0078" w:rsidRPr="0096205B">
        <w:rPr>
          <w:rFonts w:asciiTheme="minorHAnsi" w:hAnsiTheme="minorHAnsi"/>
          <w:lang w:val="en-US"/>
        </w:rPr>
        <w:t xml:space="preserve"> </w:t>
      </w:r>
      <w:r w:rsidR="007926D7" w:rsidRPr="0096205B">
        <w:rPr>
          <w:rFonts w:asciiTheme="minorHAnsi" w:hAnsiTheme="minorHAnsi"/>
          <w:lang w:val="en-US"/>
        </w:rPr>
        <w:t xml:space="preserve">the step-wise, </w:t>
      </w:r>
      <w:r w:rsidR="007C0078" w:rsidRPr="0096205B">
        <w:rPr>
          <w:rFonts w:asciiTheme="minorHAnsi" w:hAnsiTheme="minorHAnsi"/>
          <w:lang w:val="en-US"/>
        </w:rPr>
        <w:t>interdisciplinary</w:t>
      </w:r>
      <w:r w:rsidR="007926D7" w:rsidRPr="0096205B">
        <w:rPr>
          <w:rFonts w:asciiTheme="minorHAnsi" w:hAnsiTheme="minorHAnsi"/>
          <w:lang w:val="en-US"/>
        </w:rPr>
        <w:t>,</w:t>
      </w:r>
      <w:r w:rsidR="007C0078" w:rsidRPr="0096205B">
        <w:rPr>
          <w:rFonts w:asciiTheme="minorHAnsi" w:hAnsiTheme="minorHAnsi"/>
          <w:lang w:val="en-US"/>
        </w:rPr>
        <w:t xml:space="preserve"> approach</w:t>
      </w:r>
      <w:r w:rsidRPr="0096205B">
        <w:rPr>
          <w:rFonts w:asciiTheme="minorHAnsi" w:hAnsiTheme="minorHAnsi"/>
          <w:lang w:val="en-US"/>
        </w:rPr>
        <w:t xml:space="preserve">. </w:t>
      </w:r>
    </w:p>
    <w:p w14:paraId="66BC37F8" w14:textId="77777777" w:rsidR="00580F6A" w:rsidRPr="0096205B" w:rsidRDefault="00580F6A" w:rsidP="00580F6A">
      <w:pPr>
        <w:pStyle w:val="NoSpacing"/>
        <w:rPr>
          <w:rFonts w:asciiTheme="minorHAnsi" w:hAnsiTheme="minorHAnsi"/>
        </w:rPr>
      </w:pPr>
      <w:r w:rsidRPr="0096205B">
        <w:rPr>
          <w:rFonts w:asciiTheme="minorHAnsi" w:hAnsiTheme="minorHAnsi"/>
          <w:noProof/>
          <w:lang w:val="en-US" w:eastAsia="en-US"/>
        </w:rPr>
        <w:drawing>
          <wp:inline distT="0" distB="0" distL="0" distR="0" wp14:anchorId="1229D1BD" wp14:editId="695FF648">
            <wp:extent cx="5900468" cy="374332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06872" cy="3747388"/>
                    </a:xfrm>
                    <a:prstGeom prst="rect">
                      <a:avLst/>
                    </a:prstGeom>
                  </pic:spPr>
                </pic:pic>
              </a:graphicData>
            </a:graphic>
          </wp:inline>
        </w:drawing>
      </w:r>
    </w:p>
    <w:p w14:paraId="5DBC0C1E" w14:textId="74D1C363" w:rsidR="00580F6A" w:rsidRPr="0096205B" w:rsidRDefault="00580F6A" w:rsidP="00580F6A">
      <w:pPr>
        <w:pStyle w:val="Figurecaption"/>
        <w:rPr>
          <w:rFonts w:asciiTheme="minorHAnsi" w:hAnsiTheme="minorHAnsi"/>
        </w:rPr>
      </w:pPr>
      <w:bookmarkStart w:id="3" w:name="_Ref124940315"/>
      <w:r w:rsidRPr="0096205B">
        <w:rPr>
          <w:rFonts w:asciiTheme="minorHAnsi" w:hAnsiTheme="minorHAnsi"/>
          <w:iCs/>
        </w:rPr>
        <w:t xml:space="preserve">Figure </w:t>
      </w:r>
      <w:r w:rsidR="00317D68" w:rsidRPr="0096205B">
        <w:rPr>
          <w:rFonts w:asciiTheme="minorHAnsi" w:hAnsiTheme="minorHAnsi"/>
          <w:iCs/>
        </w:rPr>
        <w:fldChar w:fldCharType="begin"/>
      </w:r>
      <w:r w:rsidR="00317D68" w:rsidRPr="0096205B">
        <w:rPr>
          <w:rFonts w:asciiTheme="minorHAnsi" w:hAnsiTheme="minorHAnsi"/>
          <w:iCs/>
        </w:rPr>
        <w:instrText xml:space="preserve"> STYLEREF 1 \s </w:instrText>
      </w:r>
      <w:r w:rsidR="00317D68" w:rsidRPr="0096205B">
        <w:rPr>
          <w:rFonts w:asciiTheme="minorHAnsi" w:hAnsiTheme="minorHAnsi"/>
          <w:iCs/>
        </w:rPr>
        <w:fldChar w:fldCharType="separate"/>
      </w:r>
      <w:r w:rsidR="00317D68" w:rsidRPr="0096205B">
        <w:rPr>
          <w:rFonts w:asciiTheme="minorHAnsi" w:hAnsiTheme="minorHAnsi"/>
          <w:iCs/>
          <w:noProof/>
        </w:rPr>
        <w:t>0</w:t>
      </w:r>
      <w:r w:rsidR="00317D68" w:rsidRPr="0096205B">
        <w:rPr>
          <w:rFonts w:asciiTheme="minorHAnsi" w:hAnsiTheme="minorHAnsi"/>
          <w:iCs/>
        </w:rPr>
        <w:fldChar w:fldCharType="end"/>
      </w:r>
      <w:r w:rsidR="00317D68" w:rsidRPr="0096205B">
        <w:rPr>
          <w:rFonts w:asciiTheme="minorHAnsi" w:hAnsiTheme="minorHAnsi"/>
          <w:iCs/>
        </w:rPr>
        <w:noBreakHyphen/>
      </w:r>
      <w:r w:rsidR="00317D68" w:rsidRPr="0096205B">
        <w:rPr>
          <w:rFonts w:asciiTheme="minorHAnsi" w:hAnsiTheme="minorHAnsi"/>
          <w:iCs/>
        </w:rPr>
        <w:fldChar w:fldCharType="begin"/>
      </w:r>
      <w:r w:rsidR="00317D68" w:rsidRPr="0096205B">
        <w:rPr>
          <w:rFonts w:asciiTheme="minorHAnsi" w:hAnsiTheme="minorHAnsi"/>
          <w:iCs/>
        </w:rPr>
        <w:instrText xml:space="preserve"> SEQ Figure \* ARABIC \s 1 </w:instrText>
      </w:r>
      <w:r w:rsidR="00317D68" w:rsidRPr="0096205B">
        <w:rPr>
          <w:rFonts w:asciiTheme="minorHAnsi" w:hAnsiTheme="minorHAnsi"/>
          <w:iCs/>
        </w:rPr>
        <w:fldChar w:fldCharType="separate"/>
      </w:r>
      <w:r w:rsidR="00317D68" w:rsidRPr="0096205B">
        <w:rPr>
          <w:rFonts w:asciiTheme="minorHAnsi" w:hAnsiTheme="minorHAnsi"/>
          <w:iCs/>
          <w:noProof/>
        </w:rPr>
        <w:t>1</w:t>
      </w:r>
      <w:r w:rsidR="00317D68" w:rsidRPr="0096205B">
        <w:rPr>
          <w:rFonts w:asciiTheme="minorHAnsi" w:hAnsiTheme="minorHAnsi"/>
          <w:iCs/>
        </w:rPr>
        <w:fldChar w:fldCharType="end"/>
      </w:r>
      <w:bookmarkEnd w:id="3"/>
      <w:r w:rsidRPr="0096205B">
        <w:rPr>
          <w:rFonts w:asciiTheme="minorHAnsi" w:hAnsiTheme="minorHAnsi"/>
          <w:iCs/>
        </w:rPr>
        <w:t xml:space="preserve">: Overview of the </w:t>
      </w:r>
      <w:r w:rsidRPr="0096205B">
        <w:rPr>
          <w:rFonts w:asciiTheme="minorHAnsi" w:hAnsiTheme="minorHAnsi"/>
        </w:rPr>
        <w:t xml:space="preserve">BIOCLIMAPATHS </w:t>
      </w:r>
      <w:r w:rsidRPr="0096205B">
        <w:rPr>
          <w:rFonts w:asciiTheme="minorHAnsi" w:hAnsiTheme="minorHAnsi"/>
          <w:iCs/>
        </w:rPr>
        <w:t xml:space="preserve">methodological approach </w:t>
      </w:r>
      <w:r w:rsidRPr="0096205B">
        <w:rPr>
          <w:rFonts w:asciiTheme="minorHAnsi" w:hAnsiTheme="minorHAnsi"/>
        </w:rPr>
        <w:t>by means of 5 work packages (WPs). PIK: Potsdam Institute For Climate Impact Research, UPO: Universidad Pablo d’ Olavide, US: Universidad de Sevilla, IIASA: International Institute for Applied Systems Analysis, WU: Wirtschatsuniversität</w:t>
      </w:r>
      <w:r w:rsidR="00914EB1" w:rsidRPr="0096205B">
        <w:rPr>
          <w:rFonts w:asciiTheme="minorHAnsi" w:hAnsiTheme="minorHAnsi"/>
        </w:rPr>
        <w:t xml:space="preserve"> Wien</w:t>
      </w:r>
      <w:r w:rsidRPr="0096205B">
        <w:rPr>
          <w:rFonts w:asciiTheme="minorHAnsi" w:hAnsiTheme="minorHAnsi"/>
        </w:rPr>
        <w:t>/Vienna University of Economics &amp; Business</w:t>
      </w:r>
      <w:r w:rsidR="00914EB1" w:rsidRPr="0096205B">
        <w:rPr>
          <w:rFonts w:asciiTheme="minorHAnsi" w:hAnsiTheme="minorHAnsi"/>
        </w:rPr>
        <w:t>.</w:t>
      </w:r>
    </w:p>
    <w:p w14:paraId="6401B855" w14:textId="7AA599C9" w:rsidR="008141AC" w:rsidRPr="0096205B" w:rsidRDefault="008141AC" w:rsidP="00EF46D3">
      <w:pPr>
        <w:rPr>
          <w:rFonts w:asciiTheme="minorHAnsi" w:hAnsiTheme="minorHAnsi"/>
          <w:lang w:val="en-US"/>
        </w:rPr>
      </w:pPr>
      <w:r w:rsidRPr="0096205B">
        <w:rPr>
          <w:rFonts w:asciiTheme="minorHAnsi" w:hAnsiTheme="minorHAnsi"/>
          <w:lang w:val="en-US"/>
        </w:rPr>
        <w:lastRenderedPageBreak/>
        <w:t xml:space="preserve">Climate, vegetation and crop production databases </w:t>
      </w:r>
      <w:r w:rsidR="004E4FDD" w:rsidRPr="0096205B">
        <w:rPr>
          <w:rFonts w:asciiTheme="minorHAnsi" w:hAnsiTheme="minorHAnsi"/>
          <w:lang w:val="en-US"/>
        </w:rPr>
        <w:t>are the</w:t>
      </w:r>
      <w:r w:rsidRPr="0096205B">
        <w:rPr>
          <w:rFonts w:asciiTheme="minorHAnsi" w:hAnsiTheme="minorHAnsi"/>
          <w:lang w:val="en-US"/>
        </w:rPr>
        <w:t xml:space="preserve"> </w:t>
      </w:r>
      <w:r w:rsidR="004E4FDD" w:rsidRPr="0096205B">
        <w:rPr>
          <w:rFonts w:asciiTheme="minorHAnsi" w:hAnsiTheme="minorHAnsi"/>
          <w:lang w:val="en-US"/>
        </w:rPr>
        <w:t>starting point for the assessment of biophysical risk transmission channels</w:t>
      </w:r>
      <w:r w:rsidR="007244C0" w:rsidRPr="0096205B">
        <w:rPr>
          <w:rFonts w:asciiTheme="minorHAnsi" w:hAnsiTheme="minorHAnsi"/>
          <w:lang w:val="en-US"/>
        </w:rPr>
        <w:t>. B</w:t>
      </w:r>
      <w:r w:rsidRPr="0096205B">
        <w:rPr>
          <w:rFonts w:asciiTheme="minorHAnsi" w:hAnsiTheme="minorHAnsi"/>
          <w:lang w:val="en-US"/>
        </w:rPr>
        <w:t xml:space="preserve">iophysical and monetary </w:t>
      </w:r>
      <w:r w:rsidR="007244C0" w:rsidRPr="0096205B">
        <w:rPr>
          <w:rFonts w:asciiTheme="minorHAnsi" w:hAnsiTheme="minorHAnsi"/>
          <w:lang w:val="en-US"/>
        </w:rPr>
        <w:t>S</w:t>
      </w:r>
      <w:r w:rsidRPr="0096205B">
        <w:rPr>
          <w:rFonts w:asciiTheme="minorHAnsi" w:hAnsiTheme="minorHAnsi"/>
          <w:lang w:val="en-US"/>
        </w:rPr>
        <w:t>upply</w:t>
      </w:r>
      <w:r w:rsidR="007244C0" w:rsidRPr="0096205B">
        <w:rPr>
          <w:rFonts w:asciiTheme="minorHAnsi" w:hAnsiTheme="minorHAnsi"/>
          <w:lang w:val="en-US"/>
        </w:rPr>
        <w:t>-U</w:t>
      </w:r>
      <w:r w:rsidRPr="0096205B">
        <w:rPr>
          <w:rFonts w:asciiTheme="minorHAnsi" w:hAnsiTheme="minorHAnsi"/>
          <w:lang w:val="en-US"/>
        </w:rPr>
        <w:t xml:space="preserve">se </w:t>
      </w:r>
      <w:r w:rsidR="007244C0" w:rsidRPr="0096205B">
        <w:rPr>
          <w:rFonts w:asciiTheme="minorHAnsi" w:hAnsiTheme="minorHAnsi"/>
          <w:lang w:val="en-US"/>
        </w:rPr>
        <w:t>T</w:t>
      </w:r>
      <w:r w:rsidRPr="0096205B">
        <w:rPr>
          <w:rFonts w:asciiTheme="minorHAnsi" w:hAnsiTheme="minorHAnsi"/>
          <w:lang w:val="en-US"/>
        </w:rPr>
        <w:t xml:space="preserve">ables have been </w:t>
      </w:r>
      <w:r w:rsidR="007926D7" w:rsidRPr="0096205B">
        <w:rPr>
          <w:rFonts w:asciiTheme="minorHAnsi" w:hAnsiTheme="minorHAnsi"/>
          <w:lang w:val="en-US"/>
        </w:rPr>
        <w:t xml:space="preserve">constructed and/or </w:t>
      </w:r>
      <w:r w:rsidR="004E4FDD" w:rsidRPr="0096205B">
        <w:rPr>
          <w:rFonts w:asciiTheme="minorHAnsi" w:hAnsiTheme="minorHAnsi"/>
          <w:lang w:val="en-US"/>
        </w:rPr>
        <w:t>updated</w:t>
      </w:r>
      <w:r w:rsidR="007926D7" w:rsidRPr="0096205B">
        <w:rPr>
          <w:rFonts w:asciiTheme="minorHAnsi" w:hAnsiTheme="minorHAnsi"/>
          <w:lang w:val="en-US"/>
        </w:rPr>
        <w:t xml:space="preserve"> </w:t>
      </w:r>
      <w:r w:rsidRPr="0096205B">
        <w:rPr>
          <w:rFonts w:asciiTheme="minorHAnsi" w:hAnsiTheme="minorHAnsi"/>
          <w:lang w:val="en-US"/>
        </w:rPr>
        <w:t xml:space="preserve">for the analysis of climate extreme impacts </w:t>
      </w:r>
      <w:r w:rsidR="007C0078" w:rsidRPr="0096205B">
        <w:rPr>
          <w:rFonts w:asciiTheme="minorHAnsi" w:hAnsiTheme="minorHAnsi"/>
          <w:lang w:val="en-US"/>
        </w:rPr>
        <w:t>at the level of</w:t>
      </w:r>
      <w:r w:rsidRPr="0096205B">
        <w:rPr>
          <w:rFonts w:asciiTheme="minorHAnsi" w:hAnsiTheme="minorHAnsi"/>
          <w:lang w:val="en-US"/>
        </w:rPr>
        <w:t xml:space="preserve"> </w:t>
      </w:r>
      <w:r w:rsidR="004E4FDD" w:rsidRPr="0096205B">
        <w:rPr>
          <w:rFonts w:asciiTheme="minorHAnsi" w:hAnsiTheme="minorHAnsi"/>
          <w:lang w:val="en-US"/>
        </w:rPr>
        <w:t xml:space="preserve">national and sub-national </w:t>
      </w:r>
      <w:r w:rsidR="007926D7" w:rsidRPr="0096205B">
        <w:rPr>
          <w:rFonts w:asciiTheme="minorHAnsi" w:hAnsiTheme="minorHAnsi"/>
          <w:lang w:val="en-US"/>
        </w:rPr>
        <w:t xml:space="preserve">regions, including </w:t>
      </w:r>
      <w:r w:rsidRPr="0096205B">
        <w:rPr>
          <w:rFonts w:asciiTheme="minorHAnsi" w:hAnsiTheme="minorHAnsi"/>
          <w:lang w:val="en-US"/>
        </w:rPr>
        <w:t>bioeconomy supply chains and institutional sectors. F</w:t>
      </w:r>
      <w:r w:rsidR="007C0078" w:rsidRPr="0096205B">
        <w:rPr>
          <w:rFonts w:asciiTheme="minorHAnsi" w:hAnsiTheme="minorHAnsi"/>
          <w:lang w:val="en-US"/>
        </w:rPr>
        <w:t xml:space="preserve">inally, </w:t>
      </w:r>
      <w:r w:rsidR="007926D7" w:rsidRPr="0096205B">
        <w:rPr>
          <w:rFonts w:asciiTheme="minorHAnsi" w:hAnsiTheme="minorHAnsi"/>
          <w:lang w:val="en-US"/>
        </w:rPr>
        <w:t xml:space="preserve">firm and socio-economic </w:t>
      </w:r>
      <w:r w:rsidRPr="0096205B">
        <w:rPr>
          <w:rFonts w:asciiTheme="minorHAnsi" w:hAnsiTheme="minorHAnsi"/>
          <w:lang w:val="en-US"/>
        </w:rPr>
        <w:t>data</w:t>
      </w:r>
      <w:r w:rsidR="007C0078" w:rsidRPr="0096205B">
        <w:rPr>
          <w:rFonts w:asciiTheme="minorHAnsi" w:hAnsiTheme="minorHAnsi"/>
          <w:lang w:val="en-US"/>
        </w:rPr>
        <w:t xml:space="preserve">bases at the sub-national level of Austria have been used to regionalize both the national level Input-Output Table and </w:t>
      </w:r>
      <w:r w:rsidR="007244C0" w:rsidRPr="0096205B">
        <w:rPr>
          <w:rFonts w:asciiTheme="minorHAnsi" w:hAnsiTheme="minorHAnsi"/>
          <w:lang w:val="en-US"/>
        </w:rPr>
        <w:t xml:space="preserve">an </w:t>
      </w:r>
      <w:r w:rsidR="00914EB1" w:rsidRPr="0096205B">
        <w:rPr>
          <w:rFonts w:asciiTheme="minorHAnsi" w:hAnsiTheme="minorHAnsi"/>
          <w:lang w:val="en-US"/>
        </w:rPr>
        <w:t>Agent-</w:t>
      </w:r>
      <w:r w:rsidR="007C0078" w:rsidRPr="0096205B">
        <w:rPr>
          <w:rFonts w:asciiTheme="minorHAnsi" w:hAnsiTheme="minorHAnsi"/>
          <w:lang w:val="en-US"/>
        </w:rPr>
        <w:t>Based Model</w:t>
      </w:r>
      <w:r w:rsidRPr="0096205B">
        <w:rPr>
          <w:rFonts w:asciiTheme="minorHAnsi" w:hAnsiTheme="minorHAnsi"/>
          <w:lang w:val="en-US"/>
        </w:rPr>
        <w:t xml:space="preserve"> </w:t>
      </w:r>
      <w:r w:rsidR="007C0078" w:rsidRPr="0096205B">
        <w:rPr>
          <w:rFonts w:asciiTheme="minorHAnsi" w:hAnsiTheme="minorHAnsi"/>
          <w:lang w:val="en-US"/>
        </w:rPr>
        <w:t xml:space="preserve">towards </w:t>
      </w:r>
      <w:r w:rsidR="00A64E5C" w:rsidRPr="0096205B">
        <w:rPr>
          <w:rFonts w:asciiTheme="minorHAnsi" w:hAnsiTheme="minorHAnsi"/>
          <w:lang w:val="en-US"/>
        </w:rPr>
        <w:t>regional (</w:t>
      </w:r>
      <w:r w:rsidR="007C0078" w:rsidRPr="0096205B">
        <w:rPr>
          <w:rFonts w:asciiTheme="minorHAnsi" w:hAnsiTheme="minorHAnsi"/>
          <w:lang w:val="en-US"/>
        </w:rPr>
        <w:t>NUTS2 level</w:t>
      </w:r>
      <w:r w:rsidR="00A64E5C" w:rsidRPr="0096205B">
        <w:rPr>
          <w:rFonts w:asciiTheme="minorHAnsi" w:hAnsiTheme="minorHAnsi"/>
          <w:lang w:val="en-US"/>
        </w:rPr>
        <w:t>) input-output tables with a high bioeconomy sector resolution</w:t>
      </w:r>
      <w:r w:rsidR="007C0078" w:rsidRPr="0096205B">
        <w:rPr>
          <w:rFonts w:asciiTheme="minorHAnsi" w:hAnsiTheme="minorHAnsi"/>
          <w:lang w:val="en-US"/>
        </w:rPr>
        <w:t xml:space="preserve">. The assessment of climate extreme risk transmission channels of climate hazard risks in the </w:t>
      </w:r>
      <w:r w:rsidR="00A64E5C" w:rsidRPr="0096205B">
        <w:rPr>
          <w:rFonts w:asciiTheme="minorHAnsi" w:hAnsiTheme="minorHAnsi"/>
          <w:lang w:val="en-US"/>
        </w:rPr>
        <w:t>Austrian</w:t>
      </w:r>
      <w:r w:rsidR="007C0078" w:rsidRPr="0096205B">
        <w:rPr>
          <w:rFonts w:asciiTheme="minorHAnsi" w:hAnsiTheme="minorHAnsi"/>
          <w:lang w:val="en-US"/>
        </w:rPr>
        <w:t xml:space="preserve"> Bioeconomy has been achieved by soft-linking biophysical, input-output and </w:t>
      </w:r>
      <w:r w:rsidR="00914EB1" w:rsidRPr="0096205B">
        <w:rPr>
          <w:rFonts w:asciiTheme="minorHAnsi" w:hAnsiTheme="minorHAnsi"/>
          <w:lang w:val="en-US"/>
        </w:rPr>
        <w:t>agent-based</w:t>
      </w:r>
      <w:r w:rsidR="007C0078" w:rsidRPr="0096205B">
        <w:rPr>
          <w:rFonts w:asciiTheme="minorHAnsi" w:hAnsiTheme="minorHAnsi"/>
          <w:lang w:val="en-US"/>
        </w:rPr>
        <w:t xml:space="preserve"> models. </w:t>
      </w:r>
    </w:p>
    <w:p w14:paraId="3CCDFA6D" w14:textId="77777777" w:rsidR="00580F6A" w:rsidRPr="0096205B" w:rsidRDefault="00580F6A" w:rsidP="00580F6A">
      <w:pPr>
        <w:rPr>
          <w:rFonts w:asciiTheme="minorHAnsi" w:hAnsiTheme="minorHAnsi"/>
          <w:iCs/>
          <w:lang w:val="en-US"/>
        </w:rPr>
      </w:pPr>
      <w:r w:rsidRPr="0096205B">
        <w:rPr>
          <w:rFonts w:asciiTheme="minorHAnsi" w:hAnsiTheme="minorHAnsi"/>
          <w:lang w:val="en-US"/>
        </w:rPr>
        <w:t xml:space="preserve">The project has been implemented as five interrelated work packages by an </w:t>
      </w:r>
      <w:r w:rsidRPr="0096205B">
        <w:rPr>
          <w:rFonts w:asciiTheme="minorHAnsi" w:hAnsiTheme="minorHAnsi"/>
          <w:b/>
          <w:lang w:val="en-US"/>
        </w:rPr>
        <w:t xml:space="preserve">interdisciplinary research team </w:t>
      </w:r>
      <w:r w:rsidRPr="0096205B">
        <w:rPr>
          <w:rFonts w:asciiTheme="minorHAnsi" w:hAnsiTheme="minorHAnsi"/>
          <w:lang w:val="en-US"/>
        </w:rPr>
        <w:t>between April 2020 and December 2022.</w:t>
      </w:r>
      <w:r w:rsidRPr="0096205B">
        <w:rPr>
          <w:rFonts w:asciiTheme="minorHAnsi" w:hAnsiTheme="minorHAnsi"/>
          <w:b/>
          <w:lang w:val="en-US"/>
        </w:rPr>
        <w:t xml:space="preserve"> </w:t>
      </w:r>
      <w:r w:rsidRPr="0096205B">
        <w:rPr>
          <w:rFonts w:asciiTheme="minorHAnsi" w:hAnsiTheme="minorHAnsi"/>
          <w:lang w:val="en-US"/>
        </w:rPr>
        <w:t>The team consisted of researchers from Germany (</w:t>
      </w:r>
      <w:r w:rsidRPr="0096205B">
        <w:rPr>
          <w:rFonts w:asciiTheme="minorHAnsi" w:hAnsiTheme="minorHAnsi"/>
          <w:i/>
          <w:iCs/>
          <w:lang w:val="en-US"/>
        </w:rPr>
        <w:t xml:space="preserve">Potsdam Institute For Climate Impact Research), Spain (Universidad Pablo d’ Olavide and Universidad de Sevilla) and Austria (International Institute for Applied Systems Analysis and the Vienna University of Economics &amp; Business), together </w:t>
      </w:r>
      <w:r w:rsidRPr="0096205B">
        <w:rPr>
          <w:rFonts w:asciiTheme="minorHAnsi" w:hAnsiTheme="minorHAnsi"/>
          <w:iCs/>
          <w:lang w:val="en-US"/>
        </w:rPr>
        <w:t>representing multiple scientific disciplines, climate regions and stakeholders in the EU bioeconomy. The project has been co-funded by the Federal Ministry of Education, Science and Research in Austria, the Federal Ministry of Education and Research in Germany, the Ministry of Science and Innovation in Spain, as well as by the European Union, as partners in the AXIS 2018 call “</w:t>
      </w:r>
      <w:r w:rsidRPr="0096205B">
        <w:rPr>
          <w:rFonts w:asciiTheme="minorHAnsi" w:hAnsiTheme="minorHAnsi"/>
          <w:lang w:val="en-US"/>
        </w:rPr>
        <w:t>Assessment of Cross(X) - sectoral climate impacts and pathways for sustainable transformation”</w:t>
      </w:r>
      <w:r w:rsidRPr="0096205B">
        <w:rPr>
          <w:rStyle w:val="FootnoteReference"/>
          <w:rFonts w:asciiTheme="minorHAnsi" w:hAnsiTheme="minorHAnsi"/>
          <w:lang w:val="en-US"/>
        </w:rPr>
        <w:footnoteReference w:id="1"/>
      </w:r>
      <w:r w:rsidRPr="0096205B">
        <w:rPr>
          <w:rFonts w:asciiTheme="minorHAnsi" w:hAnsiTheme="minorHAnsi"/>
          <w:iCs/>
          <w:lang w:val="en-US"/>
        </w:rPr>
        <w:t xml:space="preserve">. Apart from this report, scientific publications and other communications can be found at the project’s web-site </w:t>
      </w:r>
      <w:hyperlink r:id="rId11" w:history="1">
        <w:r w:rsidRPr="0096205B">
          <w:rPr>
            <w:rStyle w:val="Hyperlink"/>
            <w:rFonts w:asciiTheme="minorHAnsi" w:hAnsiTheme="minorHAnsi"/>
            <w:iCs/>
            <w:lang w:val="en-US"/>
          </w:rPr>
          <w:t>www.bioclimapaths.eu</w:t>
        </w:r>
      </w:hyperlink>
      <w:r w:rsidRPr="0096205B">
        <w:rPr>
          <w:rFonts w:asciiTheme="minorHAnsi" w:hAnsiTheme="minorHAnsi"/>
          <w:iCs/>
          <w:lang w:val="en-US"/>
        </w:rPr>
        <w:t xml:space="preserve">.   </w:t>
      </w:r>
    </w:p>
    <w:p w14:paraId="09976556" w14:textId="4628D721" w:rsidR="00982BB9" w:rsidRPr="0096205B" w:rsidRDefault="00C62139" w:rsidP="00D03437">
      <w:pPr>
        <w:rPr>
          <w:rFonts w:asciiTheme="minorHAnsi" w:hAnsiTheme="minorHAnsi"/>
          <w:lang w:val="en-US"/>
        </w:rPr>
      </w:pPr>
      <w:r w:rsidRPr="0096205B">
        <w:rPr>
          <w:rFonts w:asciiTheme="minorHAnsi" w:hAnsiTheme="minorHAnsi"/>
          <w:lang w:val="en-US"/>
        </w:rPr>
        <w:t>As a</w:t>
      </w:r>
      <w:r w:rsidR="00C039D5" w:rsidRPr="0096205B">
        <w:rPr>
          <w:rFonts w:asciiTheme="minorHAnsi" w:hAnsiTheme="minorHAnsi"/>
          <w:lang w:val="en-US"/>
        </w:rPr>
        <w:t xml:space="preserve"> deliverable of the project, this</w:t>
      </w:r>
      <w:r w:rsidRPr="0096205B">
        <w:rPr>
          <w:rFonts w:asciiTheme="minorHAnsi" w:hAnsiTheme="minorHAnsi"/>
          <w:b/>
          <w:lang w:val="en-US"/>
        </w:rPr>
        <w:t xml:space="preserve"> Synthesis Report</w:t>
      </w:r>
      <w:r w:rsidRPr="0096205B">
        <w:rPr>
          <w:rFonts w:asciiTheme="minorHAnsi" w:hAnsiTheme="minorHAnsi"/>
          <w:lang w:val="en-US"/>
        </w:rPr>
        <w:t xml:space="preserve"> summarise</w:t>
      </w:r>
      <w:r w:rsidR="00A64E5C" w:rsidRPr="0096205B">
        <w:rPr>
          <w:rFonts w:asciiTheme="minorHAnsi" w:hAnsiTheme="minorHAnsi"/>
          <w:lang w:val="en-US"/>
        </w:rPr>
        <w:t>s</w:t>
      </w:r>
      <w:r w:rsidRPr="0096205B">
        <w:rPr>
          <w:rFonts w:asciiTheme="minorHAnsi" w:hAnsiTheme="minorHAnsi"/>
          <w:lang w:val="en-US"/>
        </w:rPr>
        <w:t xml:space="preserve"> the main findings and results of </w:t>
      </w:r>
      <w:r w:rsidR="00A64E5C" w:rsidRPr="0096205B">
        <w:rPr>
          <w:rFonts w:asciiTheme="minorHAnsi" w:hAnsiTheme="minorHAnsi"/>
          <w:lang w:val="en-US"/>
        </w:rPr>
        <w:t xml:space="preserve">the </w:t>
      </w:r>
      <w:r w:rsidRPr="0096205B">
        <w:rPr>
          <w:rFonts w:asciiTheme="minorHAnsi" w:hAnsiTheme="minorHAnsi"/>
          <w:lang w:val="en-US"/>
        </w:rPr>
        <w:t xml:space="preserve">BIOCLIMAPATHS </w:t>
      </w:r>
      <w:r w:rsidR="00A64E5C" w:rsidRPr="0096205B">
        <w:rPr>
          <w:rFonts w:asciiTheme="minorHAnsi" w:hAnsiTheme="minorHAnsi"/>
          <w:lang w:val="en-US"/>
        </w:rPr>
        <w:t xml:space="preserve">project </w:t>
      </w:r>
      <w:r w:rsidRPr="0096205B">
        <w:rPr>
          <w:rFonts w:asciiTheme="minorHAnsi" w:hAnsiTheme="minorHAnsi"/>
          <w:lang w:val="en-US"/>
        </w:rPr>
        <w:t>and address</w:t>
      </w:r>
      <w:r w:rsidR="00A64E5C" w:rsidRPr="0096205B">
        <w:rPr>
          <w:rFonts w:asciiTheme="minorHAnsi" w:hAnsiTheme="minorHAnsi"/>
          <w:lang w:val="en-US"/>
        </w:rPr>
        <w:t>es</w:t>
      </w:r>
      <w:r w:rsidRPr="0096205B">
        <w:rPr>
          <w:rFonts w:asciiTheme="minorHAnsi" w:hAnsiTheme="minorHAnsi"/>
          <w:lang w:val="en-US"/>
        </w:rPr>
        <w:t xml:space="preserve"> the listed research questions</w:t>
      </w:r>
      <w:r w:rsidR="00A64E5C" w:rsidRPr="0096205B">
        <w:rPr>
          <w:rFonts w:asciiTheme="minorHAnsi" w:hAnsiTheme="minorHAnsi"/>
          <w:lang w:val="en-US"/>
        </w:rPr>
        <w:t xml:space="preserve">, </w:t>
      </w:r>
      <w:r w:rsidR="00982BB9" w:rsidRPr="0096205B">
        <w:rPr>
          <w:rFonts w:asciiTheme="minorHAnsi" w:hAnsiTheme="minorHAnsi"/>
          <w:lang w:val="en-US"/>
        </w:rPr>
        <w:t xml:space="preserve">both throughout the chapters and </w:t>
      </w:r>
      <w:r w:rsidR="00A64E5C" w:rsidRPr="0096205B">
        <w:rPr>
          <w:rFonts w:asciiTheme="minorHAnsi" w:hAnsiTheme="minorHAnsi"/>
          <w:lang w:val="en-US"/>
        </w:rPr>
        <w:t xml:space="preserve">summarized </w:t>
      </w:r>
      <w:r w:rsidR="004F0829" w:rsidRPr="0096205B">
        <w:rPr>
          <w:rFonts w:asciiTheme="minorHAnsi" w:hAnsiTheme="minorHAnsi"/>
          <w:lang w:val="en-US"/>
        </w:rPr>
        <w:t>in its final chapter</w:t>
      </w:r>
      <w:r w:rsidRPr="0096205B">
        <w:rPr>
          <w:rFonts w:asciiTheme="minorHAnsi" w:hAnsiTheme="minorHAnsi"/>
          <w:lang w:val="en-US"/>
        </w:rPr>
        <w:t xml:space="preserve">. In the first chapter (Ch.1), we will </w:t>
      </w:r>
      <w:r w:rsidR="004F0829" w:rsidRPr="0096205B">
        <w:rPr>
          <w:rFonts w:asciiTheme="minorHAnsi" w:hAnsiTheme="minorHAnsi"/>
          <w:lang w:val="en-US"/>
        </w:rPr>
        <w:t xml:space="preserve">define the EU Bioeconomy and </w:t>
      </w:r>
      <w:r w:rsidR="00D03437" w:rsidRPr="0096205B">
        <w:rPr>
          <w:rFonts w:asciiTheme="minorHAnsi" w:hAnsiTheme="minorHAnsi"/>
          <w:lang w:val="en-US"/>
        </w:rPr>
        <w:t xml:space="preserve">the </w:t>
      </w:r>
      <w:r w:rsidR="00A64E5C" w:rsidRPr="0096205B">
        <w:rPr>
          <w:rFonts w:asciiTheme="minorHAnsi" w:hAnsiTheme="minorHAnsi"/>
          <w:lang w:val="en-US"/>
        </w:rPr>
        <w:t xml:space="preserve">BIOCLIMAPATHS </w:t>
      </w:r>
      <w:r w:rsidR="004F0829" w:rsidRPr="0096205B">
        <w:rPr>
          <w:rFonts w:asciiTheme="minorHAnsi" w:hAnsiTheme="minorHAnsi"/>
          <w:lang w:val="en-US"/>
        </w:rPr>
        <w:t xml:space="preserve">research approach from an interdisciplinary social-ecological systems perspective and, based on the literature, highlight the relevance of studying climate extreme impacts in a bioeconomy transition context from a risk transmission perspective. Chapter 2 highlights changing patterns of climate extremes for </w:t>
      </w:r>
      <w:r w:rsidRPr="0096205B">
        <w:rPr>
          <w:rFonts w:asciiTheme="minorHAnsi" w:hAnsiTheme="minorHAnsi"/>
          <w:lang w:val="en-US"/>
        </w:rPr>
        <w:t>selected climate extremes in the context of the EU bioeconomy. C</w:t>
      </w:r>
      <w:r w:rsidR="004F0829" w:rsidRPr="0096205B">
        <w:rPr>
          <w:rFonts w:asciiTheme="minorHAnsi" w:hAnsiTheme="minorHAnsi"/>
          <w:lang w:val="en-US"/>
        </w:rPr>
        <w:t>hapter 3</w:t>
      </w:r>
      <w:r w:rsidR="00F32246" w:rsidRPr="0096205B">
        <w:rPr>
          <w:rFonts w:asciiTheme="minorHAnsi" w:hAnsiTheme="minorHAnsi"/>
          <w:lang w:val="en-US"/>
        </w:rPr>
        <w:t xml:space="preserve"> describes the use of climate extreme databa</w:t>
      </w:r>
      <w:r w:rsidR="004F0829" w:rsidRPr="0096205B">
        <w:rPr>
          <w:rFonts w:asciiTheme="minorHAnsi" w:hAnsiTheme="minorHAnsi"/>
          <w:lang w:val="en-US"/>
        </w:rPr>
        <w:t>ses for</w:t>
      </w:r>
      <w:r w:rsidR="00F32246" w:rsidRPr="0096205B">
        <w:rPr>
          <w:rFonts w:asciiTheme="minorHAnsi" w:hAnsiTheme="minorHAnsi"/>
          <w:lang w:val="en-US"/>
        </w:rPr>
        <w:t xml:space="preserve"> the methodological development </w:t>
      </w:r>
      <w:r w:rsidR="00A64E5C" w:rsidRPr="0096205B">
        <w:rPr>
          <w:rFonts w:asciiTheme="minorHAnsi" w:hAnsiTheme="minorHAnsi"/>
          <w:lang w:val="en-US"/>
        </w:rPr>
        <w:t xml:space="preserve">of </w:t>
      </w:r>
      <w:r w:rsidR="004F0829" w:rsidRPr="0096205B">
        <w:rPr>
          <w:rFonts w:asciiTheme="minorHAnsi" w:hAnsiTheme="minorHAnsi"/>
          <w:lang w:val="en-US"/>
        </w:rPr>
        <w:t xml:space="preserve">yield </w:t>
      </w:r>
      <w:r w:rsidR="00A64E5C" w:rsidRPr="0096205B">
        <w:rPr>
          <w:rFonts w:asciiTheme="minorHAnsi" w:hAnsiTheme="minorHAnsi"/>
          <w:lang w:val="en-US"/>
        </w:rPr>
        <w:t xml:space="preserve">and production </w:t>
      </w:r>
      <w:r w:rsidR="004F0829" w:rsidRPr="0096205B">
        <w:rPr>
          <w:rFonts w:asciiTheme="minorHAnsi" w:hAnsiTheme="minorHAnsi"/>
          <w:lang w:val="en-US"/>
        </w:rPr>
        <w:t xml:space="preserve">impact analysis </w:t>
      </w:r>
      <w:r w:rsidR="00F32246" w:rsidRPr="0096205B">
        <w:rPr>
          <w:rFonts w:asciiTheme="minorHAnsi" w:hAnsiTheme="minorHAnsi"/>
          <w:lang w:val="en-US"/>
        </w:rPr>
        <w:t xml:space="preserve">and </w:t>
      </w:r>
      <w:r w:rsidR="004F0829" w:rsidRPr="0096205B">
        <w:rPr>
          <w:rFonts w:asciiTheme="minorHAnsi" w:hAnsiTheme="minorHAnsi"/>
          <w:lang w:val="en-US"/>
        </w:rPr>
        <w:t xml:space="preserve">shows </w:t>
      </w:r>
      <w:r w:rsidR="00F32246" w:rsidRPr="0096205B">
        <w:rPr>
          <w:rFonts w:asciiTheme="minorHAnsi" w:hAnsiTheme="minorHAnsi"/>
          <w:lang w:val="en-US"/>
        </w:rPr>
        <w:t xml:space="preserve">results of </w:t>
      </w:r>
      <w:r w:rsidR="004F0829" w:rsidRPr="0096205B">
        <w:rPr>
          <w:rFonts w:asciiTheme="minorHAnsi" w:hAnsiTheme="minorHAnsi"/>
          <w:lang w:val="en-US"/>
        </w:rPr>
        <w:t>direct climate extreme impacts</w:t>
      </w:r>
      <w:r w:rsidR="00F32246" w:rsidRPr="0096205B">
        <w:rPr>
          <w:rFonts w:asciiTheme="minorHAnsi" w:hAnsiTheme="minorHAnsi"/>
          <w:lang w:val="en-US"/>
        </w:rPr>
        <w:t xml:space="preserve"> </w:t>
      </w:r>
      <w:r w:rsidR="004F0829" w:rsidRPr="0096205B">
        <w:rPr>
          <w:rFonts w:asciiTheme="minorHAnsi" w:hAnsiTheme="minorHAnsi"/>
          <w:lang w:val="en-US"/>
        </w:rPr>
        <w:t xml:space="preserve">for selected crops </w:t>
      </w:r>
      <w:r w:rsidR="00F32246" w:rsidRPr="0096205B">
        <w:rPr>
          <w:rFonts w:asciiTheme="minorHAnsi" w:hAnsiTheme="minorHAnsi"/>
          <w:lang w:val="en-US"/>
        </w:rPr>
        <w:t>at the NUTS1</w:t>
      </w:r>
      <w:r w:rsidR="00A64E5C" w:rsidRPr="0096205B">
        <w:rPr>
          <w:rFonts w:asciiTheme="minorHAnsi" w:hAnsiTheme="minorHAnsi"/>
          <w:lang w:val="en-US"/>
        </w:rPr>
        <w:t>, national and aggregated</w:t>
      </w:r>
      <w:r w:rsidR="00F32246" w:rsidRPr="0096205B">
        <w:rPr>
          <w:rFonts w:asciiTheme="minorHAnsi" w:hAnsiTheme="minorHAnsi"/>
          <w:lang w:val="en-US"/>
        </w:rPr>
        <w:t xml:space="preserve"> level of the EU.</w:t>
      </w:r>
      <w:r w:rsidR="00D03437" w:rsidRPr="0096205B">
        <w:rPr>
          <w:rStyle w:val="FootnoteReference"/>
          <w:rFonts w:asciiTheme="minorHAnsi" w:hAnsiTheme="minorHAnsi"/>
          <w:lang w:val="en-US"/>
        </w:rPr>
        <w:footnoteReference w:id="2"/>
      </w:r>
      <w:r w:rsidR="00F32246" w:rsidRPr="0096205B">
        <w:rPr>
          <w:rFonts w:asciiTheme="minorHAnsi" w:hAnsiTheme="minorHAnsi"/>
          <w:lang w:val="en-US"/>
        </w:rPr>
        <w:t xml:space="preserve"> </w:t>
      </w:r>
      <w:r w:rsidR="00D03437" w:rsidRPr="0096205B">
        <w:rPr>
          <w:rFonts w:asciiTheme="minorHAnsi" w:hAnsiTheme="minorHAnsi"/>
          <w:lang w:val="en-US"/>
        </w:rPr>
        <w:t>The following two chapters</w:t>
      </w:r>
      <w:r w:rsidR="00F32246" w:rsidRPr="0096205B">
        <w:rPr>
          <w:rFonts w:asciiTheme="minorHAnsi" w:hAnsiTheme="minorHAnsi"/>
          <w:lang w:val="en-US"/>
        </w:rPr>
        <w:t xml:space="preserve"> extend</w:t>
      </w:r>
      <w:r w:rsidR="00A36874" w:rsidRPr="0096205B">
        <w:rPr>
          <w:rFonts w:asciiTheme="minorHAnsi" w:hAnsiTheme="minorHAnsi"/>
          <w:lang w:val="en-US"/>
        </w:rPr>
        <w:t xml:space="preserve"> the</w:t>
      </w:r>
      <w:r w:rsidR="00F32246" w:rsidRPr="0096205B">
        <w:rPr>
          <w:rFonts w:asciiTheme="minorHAnsi" w:hAnsiTheme="minorHAnsi"/>
          <w:lang w:val="en-US"/>
        </w:rPr>
        <w:t xml:space="preserve"> </w:t>
      </w:r>
      <w:r w:rsidR="00A36874" w:rsidRPr="0096205B">
        <w:rPr>
          <w:rFonts w:asciiTheme="minorHAnsi" w:hAnsiTheme="minorHAnsi"/>
          <w:lang w:val="en-US"/>
        </w:rPr>
        <w:t xml:space="preserve">direct </w:t>
      </w:r>
      <w:r w:rsidR="00F32246" w:rsidRPr="0096205B">
        <w:rPr>
          <w:rFonts w:asciiTheme="minorHAnsi" w:hAnsiTheme="minorHAnsi"/>
          <w:lang w:val="en-US"/>
        </w:rPr>
        <w:t xml:space="preserve">impact analysis of climate extremes </w:t>
      </w:r>
      <w:r w:rsidR="00A36874" w:rsidRPr="0096205B">
        <w:rPr>
          <w:rFonts w:asciiTheme="minorHAnsi" w:hAnsiTheme="minorHAnsi"/>
          <w:lang w:val="en-US"/>
        </w:rPr>
        <w:t xml:space="preserve">towards </w:t>
      </w:r>
      <w:r w:rsidR="00F32246" w:rsidRPr="0096205B">
        <w:rPr>
          <w:rFonts w:asciiTheme="minorHAnsi" w:hAnsiTheme="minorHAnsi"/>
          <w:lang w:val="en-US"/>
        </w:rPr>
        <w:t>indirect impacts on supply chain activities in the EU bioeconomy, both from a biophysical perspective (</w:t>
      </w:r>
      <w:r w:rsidR="00A36874" w:rsidRPr="0096205B">
        <w:rPr>
          <w:rFonts w:asciiTheme="minorHAnsi" w:hAnsiTheme="minorHAnsi"/>
          <w:lang w:val="en-US"/>
        </w:rPr>
        <w:t>Ch</w:t>
      </w:r>
      <w:r w:rsidR="00D03437" w:rsidRPr="0096205B">
        <w:rPr>
          <w:rFonts w:asciiTheme="minorHAnsi" w:hAnsiTheme="minorHAnsi"/>
          <w:lang w:val="en-US"/>
        </w:rPr>
        <w:t>apter</w:t>
      </w:r>
      <w:r w:rsidR="00A36874" w:rsidRPr="0096205B">
        <w:rPr>
          <w:rFonts w:asciiTheme="minorHAnsi" w:hAnsiTheme="minorHAnsi"/>
          <w:lang w:val="en-US"/>
        </w:rPr>
        <w:t xml:space="preserve"> 4</w:t>
      </w:r>
      <w:r w:rsidR="00F32246" w:rsidRPr="0096205B">
        <w:rPr>
          <w:rFonts w:asciiTheme="minorHAnsi" w:hAnsiTheme="minorHAnsi"/>
          <w:lang w:val="en-US"/>
        </w:rPr>
        <w:t>) and a monetary perspective (</w:t>
      </w:r>
      <w:r w:rsidR="00D03437" w:rsidRPr="0096205B">
        <w:rPr>
          <w:rFonts w:asciiTheme="minorHAnsi" w:hAnsiTheme="minorHAnsi"/>
          <w:lang w:val="en-US"/>
        </w:rPr>
        <w:t xml:space="preserve">Chapter </w:t>
      </w:r>
      <w:r w:rsidR="00A36874" w:rsidRPr="0096205B">
        <w:rPr>
          <w:rFonts w:asciiTheme="minorHAnsi" w:hAnsiTheme="minorHAnsi"/>
          <w:lang w:val="en-US"/>
        </w:rPr>
        <w:t>5</w:t>
      </w:r>
      <w:r w:rsidR="00F32246" w:rsidRPr="0096205B">
        <w:rPr>
          <w:rFonts w:asciiTheme="minorHAnsi" w:hAnsiTheme="minorHAnsi"/>
          <w:lang w:val="en-US"/>
        </w:rPr>
        <w:t xml:space="preserve">). Chapter </w:t>
      </w:r>
      <w:r w:rsidR="004F0829" w:rsidRPr="0096205B">
        <w:rPr>
          <w:rFonts w:asciiTheme="minorHAnsi" w:hAnsiTheme="minorHAnsi"/>
          <w:lang w:val="en-US"/>
        </w:rPr>
        <w:t xml:space="preserve">6 </w:t>
      </w:r>
      <w:r w:rsidR="00A36874" w:rsidRPr="0096205B">
        <w:rPr>
          <w:rFonts w:asciiTheme="minorHAnsi" w:hAnsiTheme="minorHAnsi"/>
          <w:lang w:val="en-US"/>
        </w:rPr>
        <w:t xml:space="preserve">connects EU level impacts of climate extremes with the regional level in Austria and shows that the methodological integration in BIOCLIMAPATHS goes beyond the state of the art in sub-national </w:t>
      </w:r>
      <w:r w:rsidR="004F0829" w:rsidRPr="0096205B">
        <w:rPr>
          <w:rFonts w:asciiTheme="minorHAnsi" w:hAnsiTheme="minorHAnsi"/>
          <w:lang w:val="en-US"/>
        </w:rPr>
        <w:t>impact assessment</w:t>
      </w:r>
      <w:r w:rsidR="00A36874" w:rsidRPr="0096205B">
        <w:rPr>
          <w:rFonts w:asciiTheme="minorHAnsi" w:hAnsiTheme="minorHAnsi"/>
          <w:lang w:val="en-US"/>
        </w:rPr>
        <w:t>s</w:t>
      </w:r>
      <w:r w:rsidR="004F0829" w:rsidRPr="0096205B">
        <w:rPr>
          <w:rFonts w:asciiTheme="minorHAnsi" w:hAnsiTheme="minorHAnsi"/>
          <w:lang w:val="en-US"/>
        </w:rPr>
        <w:t xml:space="preserve"> of climate extremes on heterogeneous agents </w:t>
      </w:r>
      <w:r w:rsidR="00A36874" w:rsidRPr="0096205B">
        <w:rPr>
          <w:rFonts w:asciiTheme="minorHAnsi" w:hAnsiTheme="minorHAnsi"/>
          <w:lang w:val="en-US"/>
        </w:rPr>
        <w:t>in a bioeconomy context</w:t>
      </w:r>
      <w:r w:rsidR="004F0829" w:rsidRPr="0096205B">
        <w:rPr>
          <w:rFonts w:asciiTheme="minorHAnsi" w:hAnsiTheme="minorHAnsi"/>
          <w:lang w:val="en-US"/>
        </w:rPr>
        <w:t xml:space="preserve">. </w:t>
      </w:r>
      <w:r w:rsidR="00A36874" w:rsidRPr="0096205B">
        <w:rPr>
          <w:rFonts w:asciiTheme="minorHAnsi" w:hAnsiTheme="minorHAnsi"/>
          <w:lang w:val="en-US"/>
        </w:rPr>
        <w:t xml:space="preserve">It should be noted that the model and presented results have been </w:t>
      </w:r>
      <w:r w:rsidR="00A64E5C" w:rsidRPr="0096205B">
        <w:rPr>
          <w:rFonts w:asciiTheme="minorHAnsi" w:hAnsiTheme="minorHAnsi"/>
          <w:lang w:val="en-US"/>
        </w:rPr>
        <w:t>applied to</w:t>
      </w:r>
      <w:r w:rsidR="00A36874" w:rsidRPr="0096205B">
        <w:rPr>
          <w:rFonts w:asciiTheme="minorHAnsi" w:hAnsiTheme="minorHAnsi"/>
          <w:lang w:val="en-US"/>
        </w:rPr>
        <w:t xml:space="preserve"> the current bioeconomy in Austria and that we continue to work on more advanced bioeconomy transition paths in the Austrian context after project closing. To that purpose, Chapter 7 describes the assumptions </w:t>
      </w:r>
      <w:r w:rsidR="0008467A" w:rsidRPr="0096205B">
        <w:rPr>
          <w:rFonts w:asciiTheme="minorHAnsi" w:hAnsiTheme="minorHAnsi"/>
          <w:lang w:val="en-US"/>
        </w:rPr>
        <w:t xml:space="preserve">and </w:t>
      </w:r>
      <w:r w:rsidR="0024590D" w:rsidRPr="0096205B">
        <w:rPr>
          <w:rFonts w:asciiTheme="minorHAnsi" w:hAnsiTheme="minorHAnsi"/>
          <w:lang w:val="en-US"/>
        </w:rPr>
        <w:t xml:space="preserve">estimates </w:t>
      </w:r>
      <w:r w:rsidR="0008467A" w:rsidRPr="0096205B">
        <w:rPr>
          <w:rFonts w:asciiTheme="minorHAnsi" w:hAnsiTheme="minorHAnsi"/>
          <w:lang w:val="en-US"/>
        </w:rPr>
        <w:t>transition capacities of</w:t>
      </w:r>
      <w:r w:rsidR="00A36874" w:rsidRPr="0096205B">
        <w:rPr>
          <w:rFonts w:asciiTheme="minorHAnsi" w:hAnsiTheme="minorHAnsi"/>
          <w:lang w:val="en-US"/>
        </w:rPr>
        <w:t xml:space="preserve"> </w:t>
      </w:r>
      <w:r w:rsidR="0008467A" w:rsidRPr="0096205B">
        <w:rPr>
          <w:rFonts w:asciiTheme="minorHAnsi" w:hAnsiTheme="minorHAnsi"/>
          <w:lang w:val="en-US"/>
        </w:rPr>
        <w:t xml:space="preserve">four </w:t>
      </w:r>
      <w:r w:rsidR="0024590D" w:rsidRPr="0096205B">
        <w:rPr>
          <w:rFonts w:asciiTheme="minorHAnsi" w:hAnsiTheme="minorHAnsi"/>
          <w:lang w:val="en-US"/>
        </w:rPr>
        <w:t>bioeconomy transition paths at the regional (sub-national) level of the Austrian bioeconomy.</w:t>
      </w:r>
      <w:r w:rsidR="00A36874" w:rsidRPr="0096205B">
        <w:rPr>
          <w:rFonts w:asciiTheme="minorHAnsi" w:hAnsiTheme="minorHAnsi"/>
          <w:lang w:val="en-US"/>
        </w:rPr>
        <w:t xml:space="preserve"> Chapter 8</w:t>
      </w:r>
      <w:r w:rsidR="0008467A" w:rsidRPr="0096205B">
        <w:rPr>
          <w:rFonts w:asciiTheme="minorHAnsi" w:hAnsiTheme="minorHAnsi"/>
          <w:lang w:val="en-US"/>
        </w:rPr>
        <w:t xml:space="preserve"> </w:t>
      </w:r>
      <w:r w:rsidR="0008467A" w:rsidRPr="0096205B">
        <w:rPr>
          <w:rFonts w:asciiTheme="minorHAnsi" w:hAnsiTheme="minorHAnsi"/>
          <w:lang w:val="en-GB"/>
        </w:rPr>
        <w:t xml:space="preserve">presents the SDG framework to assess the dual role </w:t>
      </w:r>
      <w:r w:rsidR="0008467A" w:rsidRPr="0096205B">
        <w:rPr>
          <w:rFonts w:asciiTheme="minorHAnsi" w:hAnsiTheme="minorHAnsi"/>
          <w:lang w:val="en-GB"/>
        </w:rPr>
        <w:lastRenderedPageBreak/>
        <w:t>of bioeconomy strategies, both as mitigation strategies towards curbing anthropogenic CO</w:t>
      </w:r>
      <w:r w:rsidR="0008467A" w:rsidRPr="0096205B">
        <w:rPr>
          <w:rFonts w:asciiTheme="minorHAnsi" w:hAnsiTheme="minorHAnsi"/>
          <w:vertAlign w:val="subscript"/>
          <w:lang w:val="en-GB"/>
        </w:rPr>
        <w:t>2</w:t>
      </w:r>
      <w:r w:rsidR="0008467A" w:rsidRPr="0096205B">
        <w:rPr>
          <w:rFonts w:asciiTheme="minorHAnsi" w:hAnsiTheme="minorHAnsi"/>
          <w:lang w:val="en-GB"/>
        </w:rPr>
        <w:t xml:space="preserve"> emissions, as well as potential driver of adverse (feedback) effects in the biosphere.</w:t>
      </w:r>
      <w:r w:rsidR="00A36874" w:rsidRPr="0096205B">
        <w:rPr>
          <w:rFonts w:asciiTheme="minorHAnsi" w:hAnsiTheme="minorHAnsi"/>
          <w:lang w:val="en-US"/>
        </w:rPr>
        <w:t xml:space="preserve"> </w:t>
      </w:r>
      <w:r w:rsidR="0008467A" w:rsidRPr="0096205B">
        <w:rPr>
          <w:rFonts w:asciiTheme="minorHAnsi" w:hAnsiTheme="minorHAnsi"/>
          <w:lang w:val="en-US"/>
        </w:rPr>
        <w:t xml:space="preserve">In chapter 9, we answer the research questions to the extent possible, by synthesizing the results of the different chapters. </w:t>
      </w:r>
    </w:p>
    <w:p w14:paraId="638A8831" w14:textId="147A6713" w:rsidR="00441055" w:rsidRPr="0096205B" w:rsidRDefault="00DC388D" w:rsidP="00720B61">
      <w:pPr>
        <w:pStyle w:val="berschrift1BCP"/>
        <w:rPr>
          <w:rFonts w:asciiTheme="minorHAnsi" w:hAnsiTheme="minorHAnsi"/>
        </w:rPr>
      </w:pPr>
      <w:bookmarkStart w:id="4" w:name="_5aln5x74zq0o" w:colFirst="0" w:colLast="0"/>
      <w:bookmarkStart w:id="5" w:name="_Toc126578593"/>
      <w:bookmarkEnd w:id="4"/>
      <w:r w:rsidRPr="0096205B">
        <w:rPr>
          <w:rFonts w:asciiTheme="minorHAnsi" w:hAnsiTheme="minorHAnsi"/>
        </w:rPr>
        <w:t>1. EU bioeconomy in a context of increasing climate extremes</w:t>
      </w:r>
      <w:bookmarkEnd w:id="5"/>
    </w:p>
    <w:p w14:paraId="583B6B3F" w14:textId="33BC25B4" w:rsidR="00441055" w:rsidRPr="0096205B" w:rsidRDefault="00DC388D" w:rsidP="00720B61">
      <w:pPr>
        <w:pStyle w:val="berschrift2BCP"/>
        <w:rPr>
          <w:rFonts w:asciiTheme="minorHAnsi" w:hAnsiTheme="minorHAnsi"/>
        </w:rPr>
      </w:pPr>
      <w:bookmarkStart w:id="6" w:name="_Toc126578594"/>
      <w:r w:rsidRPr="0096205B">
        <w:rPr>
          <w:rFonts w:asciiTheme="minorHAnsi" w:hAnsiTheme="minorHAnsi"/>
        </w:rPr>
        <w:t>1.1 Dual role of EU bioeconomy in sustainability transformations from a climate change and climate hazard risk perspective</w:t>
      </w:r>
      <w:bookmarkEnd w:id="6"/>
    </w:p>
    <w:p w14:paraId="7A8E3DF4" w14:textId="742CB332" w:rsidR="00441055" w:rsidRPr="0096205B" w:rsidRDefault="00DC388D">
      <w:pPr>
        <w:rPr>
          <w:rFonts w:asciiTheme="minorHAnsi" w:hAnsiTheme="minorHAnsi"/>
          <w:lang w:val="en-GB"/>
        </w:rPr>
      </w:pPr>
      <w:r w:rsidRPr="0096205B">
        <w:rPr>
          <w:rFonts w:asciiTheme="minorHAnsi" w:hAnsiTheme="minorHAnsi"/>
          <w:lang w:val="en-GB"/>
        </w:rPr>
        <w:t>In the context of climate change and the continued high dependency on fossil fuels, the European Union (EU) has launched a bioeconomy strategy in 2012</w:t>
      </w:r>
      <w:r w:rsidR="00486349" w:rsidRPr="0096205B">
        <w:rPr>
          <w:rFonts w:asciiTheme="minorHAnsi" w:hAnsiTheme="minorHAnsi"/>
          <w:lang w:val="en-GB"/>
        </w:rPr>
        <w:t xml:space="preserve"> </w:t>
      </w:r>
      <w:sdt>
        <w:sdtPr>
          <w:rPr>
            <w:rFonts w:asciiTheme="minorHAnsi" w:hAnsiTheme="minorHAnsi"/>
            <w:lang w:val="en-GB"/>
          </w:rPr>
          <w:alias w:val="Don't edit this field"/>
          <w:tag w:val="CitaviPlaceholder#afbf4519-9f03-44d1-ba2e-a57bcf8eacbd"/>
          <w:id w:val="1506480333"/>
          <w:placeholder>
            <w:docPart w:val="DefaultPlaceholder_-1854013440"/>
          </w:placeholder>
        </w:sdtPr>
        <w:sdtContent>
          <w:r w:rsidR="00486349"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}</w:instrText>
          </w:r>
          <w:r w:rsidR="00486349" w:rsidRPr="0096205B">
            <w:rPr>
              <w:rFonts w:asciiTheme="minorHAnsi" w:hAnsiTheme="minorHAnsi"/>
              <w:lang w:val="en-GB"/>
            </w:rPr>
            <w:fldChar w:fldCharType="separate"/>
          </w:r>
          <w:r w:rsidR="00DE489C" w:rsidRPr="0096205B">
            <w:rPr>
              <w:rFonts w:asciiTheme="minorHAnsi" w:hAnsiTheme="minorHAnsi"/>
              <w:lang w:val="en-GB"/>
            </w:rPr>
            <w:t>(European Commission, 2012)</w:t>
          </w:r>
          <w:r w:rsidR="00486349" w:rsidRPr="0096205B">
            <w:rPr>
              <w:rFonts w:asciiTheme="minorHAnsi" w:hAnsiTheme="minorHAnsi"/>
              <w:lang w:val="en-GB"/>
            </w:rPr>
            <w:fldChar w:fldCharType="end"/>
          </w:r>
        </w:sdtContent>
      </w:sdt>
      <w:r w:rsidRPr="0096205B">
        <w:rPr>
          <w:rFonts w:asciiTheme="minorHAnsi" w:hAnsiTheme="minorHAnsi"/>
          <w:lang w:val="en-GB"/>
        </w:rPr>
        <w:t xml:space="preserve">. Through the replacement of non-renewable fossil fuels by renewable biobased resources in material and energy supply chains, mainly based on primary and secondary products from agricultural and forestry activities, bioeconomy strategies aim at mitigating climate change by reducing anthropogenic greenhouse gas emissions. </w:t>
      </w:r>
      <w:r w:rsidR="00793604" w:rsidRPr="0096205B">
        <w:rPr>
          <w:rFonts w:asciiTheme="minorHAnsi" w:hAnsiTheme="minorHAnsi"/>
          <w:lang w:val="en-GB"/>
        </w:rPr>
        <w:t xml:space="preserve">In this context, bioeconomy is defined as the production, utilization, conservation, and regeneration of biological resources, including related knowledge, science, technology, and innovation, to provide sustainable solutions (information, products, processes and services) within and across all economical sectors and enable a transformation to a sustainable economy </w:t>
      </w:r>
      <w:sdt>
        <w:sdtPr>
          <w:rPr>
            <w:rFonts w:asciiTheme="minorHAnsi" w:hAnsiTheme="minorHAnsi"/>
            <w:lang w:val="en-GB"/>
          </w:rPr>
          <w:alias w:val="Don't edit this field"/>
          <w:tag w:val="CitaviPlaceholder#d56fd9eb-6563-412b-8c08-52d3a282055f"/>
          <w:id w:val="795882795"/>
          <w:placeholder>
            <w:docPart w:val="7B9F1377ADA14A8BA5BDE9AFB5F4C240"/>
          </w:placeholder>
        </w:sdtPr>
        <w:sdtContent>
          <w:r w:rsidR="00793604"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}</w:instrText>
          </w:r>
          <w:r w:rsidR="00793604" w:rsidRPr="0096205B">
            <w:rPr>
              <w:rFonts w:asciiTheme="minorHAnsi" w:hAnsiTheme="minorHAnsi"/>
              <w:lang w:val="en-GB"/>
            </w:rPr>
            <w:fldChar w:fldCharType="separate"/>
          </w:r>
          <w:r w:rsidR="00DE489C" w:rsidRPr="0096205B">
            <w:rPr>
              <w:rFonts w:asciiTheme="minorHAnsi" w:hAnsiTheme="minorHAnsi"/>
              <w:lang w:val="en-GB"/>
            </w:rPr>
            <w:t>(Global Bioeconomy Summit, 2018)</w:t>
          </w:r>
          <w:r w:rsidR="00793604" w:rsidRPr="0096205B">
            <w:rPr>
              <w:rFonts w:asciiTheme="minorHAnsi" w:hAnsiTheme="minorHAnsi"/>
              <w:lang w:val="en-GB"/>
            </w:rPr>
            <w:fldChar w:fldCharType="end"/>
          </w:r>
        </w:sdtContent>
      </w:sdt>
      <w:r w:rsidR="00793604" w:rsidRPr="0096205B">
        <w:rPr>
          <w:rFonts w:asciiTheme="minorHAnsi" w:hAnsiTheme="minorHAnsi"/>
          <w:lang w:val="en-GB"/>
        </w:rPr>
        <w:t xml:space="preserve">. </w:t>
      </w:r>
      <w:r w:rsidRPr="0096205B">
        <w:rPr>
          <w:rFonts w:asciiTheme="minorHAnsi" w:hAnsiTheme="minorHAnsi"/>
          <w:lang w:val="en-GB"/>
        </w:rPr>
        <w:t xml:space="preserve">The original aim of the EU Bioeconomy Strategy was to support research and development of industrial innovations, as well as at their upscaling for the enhancement of competitive markets, green growth and employment at the European and Member State level. However, the evaluation and update of the EU Bioeconomy Strategy in 2018 recognised </w:t>
      </w:r>
      <w:r w:rsidR="003613F0" w:rsidRPr="0096205B">
        <w:rPr>
          <w:rFonts w:asciiTheme="minorHAnsi" w:hAnsiTheme="minorHAnsi"/>
          <w:lang w:val="en-GB"/>
        </w:rPr>
        <w:t xml:space="preserve">ecological </w:t>
      </w:r>
      <w:r w:rsidRPr="0096205B">
        <w:rPr>
          <w:rFonts w:asciiTheme="minorHAnsi" w:hAnsiTheme="minorHAnsi"/>
          <w:lang w:val="en-GB"/>
        </w:rPr>
        <w:t>risks and potentially adverse impacts related to unsustainable use of biobased resources in the global resource system and emphasized the importance of ‘regional bioeconomies’ that take stock and respect ecological boundaries in local, largely rural, resource use contexts</w:t>
      </w:r>
      <w:r w:rsidR="00486349" w:rsidRPr="0096205B">
        <w:rPr>
          <w:rFonts w:asciiTheme="minorHAnsi" w:hAnsiTheme="minorHAnsi"/>
          <w:lang w:val="en-GB"/>
        </w:rPr>
        <w:t xml:space="preserve"> </w:t>
      </w:r>
      <w:sdt>
        <w:sdtPr>
          <w:rPr>
            <w:rFonts w:asciiTheme="minorHAnsi" w:hAnsiTheme="minorHAnsi"/>
            <w:lang w:val="en-GB"/>
          </w:rPr>
          <w:alias w:val="Don't edit this field"/>
          <w:tag w:val="CitaviPlaceholder#e2d6c803-4c4a-4a02-b016-5061dc2432e5"/>
          <w:id w:val="1528062290"/>
          <w:placeholder>
            <w:docPart w:val="DefaultPlaceholder_-1854013440"/>
          </w:placeholder>
        </w:sdtPr>
        <w:sdtContent>
          <w:r w:rsidR="00486349"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}</w:instrText>
          </w:r>
          <w:r w:rsidR="00486349" w:rsidRPr="0096205B">
            <w:rPr>
              <w:rFonts w:asciiTheme="minorHAnsi" w:hAnsiTheme="minorHAnsi"/>
              <w:lang w:val="en-GB"/>
            </w:rPr>
            <w:fldChar w:fldCharType="separate"/>
          </w:r>
          <w:r w:rsidR="00DE489C" w:rsidRPr="0096205B">
            <w:rPr>
              <w:rFonts w:asciiTheme="minorHAnsi" w:hAnsiTheme="minorHAnsi"/>
              <w:lang w:val="en-GB"/>
            </w:rPr>
            <w:t>(European Commission, 2018)</w:t>
          </w:r>
          <w:r w:rsidR="00486349" w:rsidRPr="0096205B">
            <w:rPr>
              <w:rFonts w:asciiTheme="minorHAnsi" w:hAnsiTheme="minorHAnsi"/>
              <w:lang w:val="en-GB"/>
            </w:rPr>
            <w:fldChar w:fldCharType="end"/>
          </w:r>
        </w:sdtContent>
      </w:sdt>
      <w:r w:rsidRPr="0096205B">
        <w:rPr>
          <w:rFonts w:asciiTheme="minorHAnsi" w:hAnsiTheme="minorHAnsi"/>
          <w:lang w:val="en-GB"/>
        </w:rPr>
        <w:t>. As a result, an increasing number of sub-national regions are in the process of designing and implementing bioeconomy strategies, based on their ecological, agricultural, industrial and/or logistic</w:t>
      </w:r>
      <w:r w:rsidR="003613F0" w:rsidRPr="0096205B">
        <w:rPr>
          <w:rFonts w:asciiTheme="minorHAnsi" w:hAnsiTheme="minorHAnsi"/>
          <w:lang w:val="en-GB"/>
        </w:rPr>
        <w:t>al</w:t>
      </w:r>
      <w:r w:rsidRPr="0096205B">
        <w:rPr>
          <w:rFonts w:asciiTheme="minorHAnsi" w:hAnsiTheme="minorHAnsi"/>
          <w:lang w:val="en-GB"/>
        </w:rPr>
        <w:t xml:space="preserve"> conditions</w:t>
      </w:r>
      <w:r w:rsidR="00486349" w:rsidRPr="0096205B">
        <w:rPr>
          <w:rFonts w:asciiTheme="minorHAnsi" w:hAnsiTheme="minorHAnsi"/>
          <w:lang w:val="en-GB"/>
        </w:rPr>
        <w:t xml:space="preserve"> </w:t>
      </w:r>
      <w:sdt>
        <w:sdtPr>
          <w:rPr>
            <w:rFonts w:asciiTheme="minorHAnsi" w:hAnsiTheme="minorHAnsi"/>
            <w:lang w:val="en-GB"/>
          </w:rPr>
          <w:alias w:val="Don't edit this field"/>
          <w:tag w:val="CitaviPlaceholder#24a6acbb-14d4-4c38-a486-fb9f730e1ed6"/>
          <w:id w:val="1473019459"/>
          <w:placeholder>
            <w:docPart w:val="DefaultPlaceholder_-1854013440"/>
          </w:placeholder>
        </w:sdtPr>
        <w:sdtContent>
          <w:r w:rsidR="00486349"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}</w:instrText>
          </w:r>
          <w:r w:rsidR="00486349" w:rsidRPr="0096205B">
            <w:rPr>
              <w:rFonts w:asciiTheme="minorHAnsi" w:hAnsiTheme="minorHAnsi"/>
              <w:lang w:val="en-GB"/>
            </w:rPr>
            <w:fldChar w:fldCharType="separate"/>
          </w:r>
          <w:r w:rsidR="00DE489C" w:rsidRPr="0096205B">
            <w:rPr>
              <w:rFonts w:asciiTheme="minorHAnsi" w:hAnsiTheme="minorHAnsi"/>
              <w:lang w:val="en-GB"/>
            </w:rPr>
            <w:t>(Biber-Freudenberger et al., 2018; European Commission, 2022)</w:t>
          </w:r>
          <w:r w:rsidR="00486349" w:rsidRPr="0096205B">
            <w:rPr>
              <w:rFonts w:asciiTheme="minorHAnsi" w:hAnsiTheme="minorHAnsi"/>
              <w:lang w:val="en-GB"/>
            </w:rPr>
            <w:fldChar w:fldCharType="end"/>
          </w:r>
        </w:sdtContent>
      </w:sdt>
      <w:r w:rsidR="00DD5A41" w:rsidRPr="0096205B">
        <w:rPr>
          <w:rFonts w:asciiTheme="minorHAnsi" w:hAnsiTheme="minorHAnsi"/>
          <w:lang w:val="en-GB"/>
        </w:rPr>
        <w:t xml:space="preserve">. </w:t>
      </w:r>
    </w:p>
    <w:p w14:paraId="3DEBB353" w14:textId="062242F6" w:rsidR="00441055" w:rsidRPr="0096205B" w:rsidRDefault="00DC388D">
      <w:pPr>
        <w:rPr>
          <w:rFonts w:asciiTheme="minorHAnsi" w:hAnsiTheme="minorHAnsi"/>
          <w:lang w:val="en-GB"/>
        </w:rPr>
      </w:pPr>
      <w:r w:rsidRPr="0096205B">
        <w:rPr>
          <w:rFonts w:asciiTheme="minorHAnsi" w:hAnsiTheme="minorHAnsi"/>
          <w:lang w:val="en-GB"/>
        </w:rPr>
        <w:t>At the same time, climate extremes including floods, storms, heat waves and droughts in the EU have increased in frequency and intensity as a result of anthropogenic climate drivers, of which an estimated one third is generated by land use change and greenhouse gas emissions in the global food system</w:t>
      </w:r>
      <w:r w:rsidR="000831B5" w:rsidRPr="0096205B">
        <w:rPr>
          <w:rFonts w:asciiTheme="minorHAnsi" w:hAnsiTheme="minorHAnsi"/>
          <w:lang w:val="en-GB"/>
        </w:rPr>
        <w:t xml:space="preserve"> </w:t>
      </w:r>
      <w:sdt>
        <w:sdtPr>
          <w:rPr>
            <w:rFonts w:asciiTheme="minorHAnsi" w:hAnsiTheme="minorHAnsi"/>
            <w:lang w:val="en-GB"/>
          </w:rPr>
          <w:alias w:val="Don't edit this field"/>
          <w:tag w:val="CitaviPlaceholder#8461ace7-5ccc-4974-adfb-29cc23fdf075"/>
          <w:id w:val="463469224"/>
          <w:placeholder>
            <w:docPart w:val="DefaultPlaceholder_-1854013440"/>
          </w:placeholder>
        </w:sdtPr>
        <w:sdtContent>
          <w:r w:rsidR="000831B5"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}</w:instrText>
          </w:r>
          <w:r w:rsidR="000831B5" w:rsidRPr="0096205B">
            <w:rPr>
              <w:rFonts w:asciiTheme="minorHAnsi" w:hAnsiTheme="minorHAnsi"/>
              <w:lang w:val="en-GB"/>
            </w:rPr>
            <w:fldChar w:fldCharType="separate"/>
          </w:r>
          <w:r w:rsidR="00DE489C" w:rsidRPr="0096205B">
            <w:rPr>
              <w:rFonts w:asciiTheme="minorHAnsi" w:hAnsiTheme="minorHAnsi"/>
              <w:lang w:val="en-GB"/>
            </w:rPr>
            <w:t>(Vermeulen et al., 2012; Tubiello et al., 2021)</w:t>
          </w:r>
          <w:r w:rsidR="000831B5" w:rsidRPr="0096205B">
            <w:rPr>
              <w:rFonts w:asciiTheme="minorHAnsi" w:hAnsiTheme="minorHAnsi"/>
              <w:lang w:val="en-GB"/>
            </w:rPr>
            <w:fldChar w:fldCharType="end"/>
          </w:r>
        </w:sdtContent>
      </w:sdt>
      <w:r w:rsidRPr="0096205B">
        <w:rPr>
          <w:rFonts w:asciiTheme="minorHAnsi" w:hAnsiTheme="minorHAnsi"/>
          <w:lang w:val="en-GB"/>
        </w:rPr>
        <w:t>. Furthermore, as a bioeconomy transition implies a more direct dependency of a wide variety of economic value chains on primary biomass production and productivities (yields), and because extreme events due to climate change are projected to increas</w:t>
      </w:r>
      <w:r w:rsidR="00720B61" w:rsidRPr="0096205B">
        <w:rPr>
          <w:rFonts w:asciiTheme="minorHAnsi" w:hAnsiTheme="minorHAnsi"/>
          <w:lang w:val="en-GB"/>
        </w:rPr>
        <w:t xml:space="preserve">e </w:t>
      </w:r>
      <w:sdt>
        <w:sdtPr>
          <w:rPr>
            <w:rFonts w:asciiTheme="minorHAnsi" w:hAnsiTheme="minorHAnsi"/>
            <w:lang w:val="en-GB"/>
          </w:rPr>
          <w:alias w:val="Don't edit this field"/>
          <w:tag w:val="CitaviPlaceholder#e342ed3e-6763-4891-b30c-954ea0008967"/>
          <w:id w:val="856316828"/>
          <w:placeholder>
            <w:docPart w:val="DefaultPlaceholder_-1854013440"/>
          </w:placeholder>
        </w:sdtPr>
        <w:sdtContent>
          <w:r w:rsidR="00720B61"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}</w:instrText>
          </w:r>
          <w:r w:rsidR="00720B61" w:rsidRPr="0096205B">
            <w:rPr>
              <w:rFonts w:asciiTheme="minorHAnsi" w:hAnsiTheme="minorHAnsi"/>
              <w:lang w:val="en-GB"/>
            </w:rPr>
            <w:fldChar w:fldCharType="separate"/>
          </w:r>
          <w:r w:rsidR="00DE489C" w:rsidRPr="0096205B">
            <w:rPr>
              <w:rFonts w:asciiTheme="minorHAnsi" w:hAnsiTheme="minorHAnsi"/>
              <w:lang w:val="en-GB"/>
            </w:rPr>
            <w:t>(Spinoni et al., 2018; IPCC, 2022)</w:t>
          </w:r>
          <w:r w:rsidR="00720B61" w:rsidRPr="0096205B">
            <w:rPr>
              <w:rFonts w:asciiTheme="minorHAnsi" w:hAnsiTheme="minorHAnsi"/>
              <w:lang w:val="en-GB"/>
            </w:rPr>
            <w:fldChar w:fldCharType="end"/>
          </w:r>
        </w:sdtContent>
      </w:sdt>
      <w:r w:rsidR="00720B61" w:rsidRPr="0096205B">
        <w:rPr>
          <w:rFonts w:asciiTheme="minorHAnsi" w:hAnsiTheme="minorHAnsi"/>
          <w:lang w:val="en-GB"/>
        </w:rPr>
        <w:t>,</w:t>
      </w:r>
      <w:r w:rsidRPr="0096205B">
        <w:rPr>
          <w:rFonts w:asciiTheme="minorHAnsi" w:hAnsiTheme="minorHAnsi"/>
          <w:lang w:val="en-GB"/>
        </w:rPr>
        <w:t xml:space="preserve"> socio-economic exposure and related vulnerabilities to climate hazard risk are likely to increase in societies with more advanced future bioeconomies. As such, bioeconomy strategies may not only contribute to climate change mitigation</w:t>
      </w:r>
      <w:r w:rsidR="000831B5" w:rsidRPr="0096205B">
        <w:rPr>
          <w:rFonts w:asciiTheme="minorHAnsi" w:hAnsiTheme="minorHAnsi"/>
          <w:lang w:val="en-GB"/>
        </w:rPr>
        <w:t>,</w:t>
      </w:r>
      <w:r w:rsidRPr="0096205B">
        <w:rPr>
          <w:rFonts w:asciiTheme="minorHAnsi" w:hAnsiTheme="minorHAnsi"/>
          <w:lang w:val="en-GB"/>
        </w:rPr>
        <w:t xml:space="preserve"> but may also drive environmental degradation, increase inequalities within and among societies and may hamper the achievement of the EU 2030 climate and energy targets and the UN SDGs. Improving our understanding of the dual role of a bioeconomy transition in relation to increasing climate hazard risk from a social-ecological systems perspective is a </w:t>
      </w:r>
      <w:r w:rsidRPr="0096205B">
        <w:rPr>
          <w:rFonts w:asciiTheme="minorHAnsi" w:hAnsiTheme="minorHAnsi"/>
          <w:lang w:val="en-GB"/>
        </w:rPr>
        <w:lastRenderedPageBreak/>
        <w:t>fundamental step to building social-ecological resilience and to plan effective mitigation and adaptation strategies. This also includes the sub-national level where regional bioeconomy strategies are to be implemented</w:t>
      </w:r>
      <w:r w:rsidR="00720B61" w:rsidRPr="0096205B">
        <w:rPr>
          <w:rFonts w:asciiTheme="minorHAnsi" w:hAnsiTheme="minorHAnsi"/>
          <w:lang w:val="en-GB"/>
        </w:rPr>
        <w:t xml:space="preserve"> </w:t>
      </w:r>
      <w:sdt>
        <w:sdtPr>
          <w:rPr>
            <w:rFonts w:asciiTheme="minorHAnsi" w:hAnsiTheme="minorHAnsi"/>
            <w:lang w:val="en-GB"/>
          </w:rPr>
          <w:alias w:val="Don't edit this field"/>
          <w:tag w:val="CitaviPlaceholder#dde1cd87-032d-41c4-b39e-d03fda5a4e17"/>
          <w:id w:val="1863625242"/>
          <w:placeholder>
            <w:docPart w:val="DefaultPlaceholder_-1854013440"/>
          </w:placeholder>
        </w:sdtPr>
        <w:sdtContent>
          <w:r w:rsidR="00720B61"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}</w:instrText>
          </w:r>
          <w:r w:rsidR="00720B61" w:rsidRPr="0096205B">
            <w:rPr>
              <w:rFonts w:asciiTheme="minorHAnsi" w:hAnsiTheme="minorHAnsi"/>
              <w:lang w:val="en-GB"/>
            </w:rPr>
            <w:fldChar w:fldCharType="separate"/>
          </w:r>
          <w:r w:rsidR="00DE489C" w:rsidRPr="0096205B">
            <w:rPr>
              <w:rFonts w:asciiTheme="minorHAnsi" w:hAnsiTheme="minorHAnsi"/>
              <w:lang w:val="en-GB"/>
            </w:rPr>
            <w:t>(Kircher, 2019; Schutter et al., 2019)</w:t>
          </w:r>
          <w:r w:rsidR="00720B61" w:rsidRPr="0096205B">
            <w:rPr>
              <w:rFonts w:asciiTheme="minorHAnsi" w:hAnsiTheme="minorHAnsi"/>
              <w:lang w:val="en-GB"/>
            </w:rPr>
            <w:fldChar w:fldCharType="end"/>
          </w:r>
        </w:sdtContent>
      </w:sdt>
      <w:r w:rsidRPr="0096205B">
        <w:rPr>
          <w:rFonts w:asciiTheme="minorHAnsi" w:hAnsiTheme="minorHAnsi"/>
          <w:lang w:val="en-GB"/>
        </w:rPr>
        <w:t>.</w:t>
      </w:r>
    </w:p>
    <w:p w14:paraId="164B5065" w14:textId="77777777" w:rsidR="00441055" w:rsidRPr="0096205B" w:rsidRDefault="00DC388D" w:rsidP="00720B61">
      <w:pPr>
        <w:pStyle w:val="berschrift2BCP"/>
        <w:rPr>
          <w:rFonts w:asciiTheme="minorHAnsi" w:hAnsiTheme="minorHAnsi"/>
        </w:rPr>
      </w:pPr>
      <w:bookmarkStart w:id="7" w:name="_Toc126578595"/>
      <w:r w:rsidRPr="0096205B">
        <w:rPr>
          <w:rFonts w:asciiTheme="minorHAnsi" w:hAnsiTheme="minorHAnsi"/>
        </w:rPr>
        <w:t>1.2 Biophysical impacts of climate extremes on primary activities in the EU bioeconomy</w:t>
      </w:r>
      <w:bookmarkEnd w:id="7"/>
    </w:p>
    <w:p w14:paraId="6257F2FA" w14:textId="289CFABC" w:rsidR="00441055" w:rsidRPr="0096205B" w:rsidRDefault="00DC388D">
      <w:pPr>
        <w:rPr>
          <w:rFonts w:asciiTheme="minorHAnsi" w:hAnsiTheme="minorHAnsi"/>
          <w:lang w:val="en-GB"/>
        </w:rPr>
      </w:pPr>
      <w:r w:rsidRPr="0096205B">
        <w:rPr>
          <w:rFonts w:asciiTheme="minorHAnsi" w:hAnsiTheme="minorHAnsi"/>
          <w:lang w:val="en-GB"/>
        </w:rPr>
        <w:t>A wake up call on the potential impacts of extreme climate events in Europe has been the extreme drought and heat wave in the summer of 2003, when summer temperatures have been 20 to 30% higher than the seasonal average in an area ranging from Spain to the Czech Republic, as well as from Germany to Italy</w:t>
      </w:r>
      <w:r w:rsidR="00C205D6" w:rsidRPr="0096205B">
        <w:rPr>
          <w:rFonts w:asciiTheme="minorHAnsi" w:hAnsiTheme="minorHAnsi"/>
          <w:lang w:val="en-GB"/>
        </w:rPr>
        <w:t xml:space="preserve"> </w:t>
      </w:r>
      <w:sdt>
        <w:sdtPr>
          <w:rPr>
            <w:rFonts w:asciiTheme="minorHAnsi" w:hAnsiTheme="minorHAnsi"/>
            <w:lang w:val="en-GB"/>
          </w:rPr>
          <w:alias w:val="Don't edit this field"/>
          <w:tag w:val="CitaviPlaceholder#47965e58-aeff-46c0-ab73-e75b93660bf6"/>
          <w:id w:val="1787000739"/>
          <w:placeholder>
            <w:docPart w:val="DefaultPlaceholder_-1854013440"/>
          </w:placeholder>
        </w:sdtPr>
        <w:sdtContent>
          <w:r w:rsidR="00C205D6"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}</w:instrText>
          </w:r>
          <w:r w:rsidR="00C205D6" w:rsidRPr="0096205B">
            <w:rPr>
              <w:rFonts w:asciiTheme="minorHAnsi" w:hAnsiTheme="minorHAnsi"/>
              <w:lang w:val="en-GB"/>
            </w:rPr>
            <w:fldChar w:fldCharType="separate"/>
          </w:r>
          <w:r w:rsidR="00DE489C" w:rsidRPr="0096205B">
            <w:rPr>
              <w:rFonts w:asciiTheme="minorHAnsi" w:hAnsiTheme="minorHAnsi"/>
              <w:lang w:val="en-GB"/>
            </w:rPr>
            <w:t>(Copa-Cogeca, 2003)</w:t>
          </w:r>
          <w:r w:rsidR="00C205D6" w:rsidRPr="0096205B">
            <w:rPr>
              <w:rFonts w:asciiTheme="minorHAnsi" w:hAnsiTheme="minorHAnsi"/>
              <w:lang w:val="en-GB"/>
            </w:rPr>
            <w:fldChar w:fldCharType="end"/>
          </w:r>
        </w:sdtContent>
      </w:sdt>
      <w:r w:rsidRPr="0096205B">
        <w:rPr>
          <w:rFonts w:asciiTheme="minorHAnsi" w:hAnsiTheme="minorHAnsi"/>
          <w:lang w:val="en-GB"/>
        </w:rPr>
        <w:t>. The co-occurring heat and drought wave has been associated with a large number of casualties among elderly, destruction of forest areas (by forest fires), disruptions of water ecosystems and a substantial decrease in agricultural production</w:t>
      </w:r>
      <w:r w:rsidR="00C205D6" w:rsidRPr="0096205B">
        <w:rPr>
          <w:rFonts w:asciiTheme="minorHAnsi" w:hAnsiTheme="minorHAnsi"/>
          <w:lang w:val="en-GB"/>
        </w:rPr>
        <w:t xml:space="preserve"> </w:t>
      </w:r>
      <w:sdt>
        <w:sdtPr>
          <w:rPr>
            <w:rFonts w:asciiTheme="minorHAnsi" w:hAnsiTheme="minorHAnsi"/>
            <w:lang w:val="en-GB"/>
          </w:rPr>
          <w:alias w:val="Don't edit this field"/>
          <w:tag w:val="CitaviPlaceholder#4ff602e7-1be3-42aa-8b7f-c7f680997754"/>
          <w:id w:val="-1792357157"/>
          <w:placeholder>
            <w:docPart w:val="DefaultPlaceholder_-1854013440"/>
          </w:placeholder>
        </w:sdtPr>
        <w:sdtContent>
          <w:r w:rsidR="00C205D6"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}</w:instrText>
          </w:r>
          <w:r w:rsidR="00C205D6" w:rsidRPr="0096205B">
            <w:rPr>
              <w:rFonts w:asciiTheme="minorHAnsi" w:hAnsiTheme="minorHAnsi"/>
              <w:lang w:val="en-GB"/>
            </w:rPr>
            <w:fldChar w:fldCharType="separate"/>
          </w:r>
          <w:r w:rsidR="00DE489C" w:rsidRPr="0096205B">
            <w:rPr>
              <w:rFonts w:asciiTheme="minorHAnsi" w:hAnsiTheme="minorHAnsi"/>
              <w:lang w:val="en-GB"/>
            </w:rPr>
            <w:t>(Bono et al., 2004)</w:t>
          </w:r>
          <w:r w:rsidR="00C205D6" w:rsidRPr="0096205B">
            <w:rPr>
              <w:rFonts w:asciiTheme="minorHAnsi" w:hAnsiTheme="minorHAnsi"/>
              <w:lang w:val="en-GB"/>
            </w:rPr>
            <w:fldChar w:fldCharType="end"/>
          </w:r>
        </w:sdtContent>
      </w:sdt>
      <w:r w:rsidR="00C205D6" w:rsidRPr="0096205B">
        <w:rPr>
          <w:rFonts w:asciiTheme="minorHAnsi" w:hAnsiTheme="minorHAnsi"/>
          <w:lang w:val="en-GB"/>
        </w:rPr>
        <w:t>.</w:t>
      </w:r>
      <w:r w:rsidRPr="0096205B">
        <w:rPr>
          <w:rFonts w:asciiTheme="minorHAnsi" w:hAnsiTheme="minorHAnsi"/>
          <w:lang w:val="en-GB"/>
        </w:rPr>
        <w:t xml:space="preserve"> In total, an estimated 647,069 hectares of forest area had been destroyed, largely in Portugal and Spain. In crops, compared to the 2002/2003 growing season, fodder output decreased by</w:t>
      </w:r>
      <w:r w:rsidR="00055392" w:rsidRPr="0096205B">
        <w:rPr>
          <w:rFonts w:asciiTheme="minorHAnsi" w:hAnsiTheme="minorHAnsi"/>
          <w:lang w:val="en-GB"/>
        </w:rPr>
        <w:t xml:space="preserve"> </w:t>
      </w:r>
      <w:r w:rsidRPr="0096205B">
        <w:rPr>
          <w:rFonts w:asciiTheme="minorHAnsi" w:hAnsiTheme="minorHAnsi"/>
          <w:lang w:val="en-GB"/>
        </w:rPr>
        <w:t>60% in France, 40% in Italy and 30% in Germany, Austria and Spain. Maize production dropped with nearly 30% in France, 25% in Italy and 14% in Spain, whereas wheat production dropped with nearly 20% in France and Austria. Potato output had suffered production declines of ca. 37% in Spain, 26% in France and 25% in Germany. Apart from yield drop</w:t>
      </w:r>
      <w:r w:rsidR="00584E7D" w:rsidRPr="0096205B">
        <w:rPr>
          <w:rFonts w:asciiTheme="minorHAnsi" w:hAnsiTheme="minorHAnsi"/>
          <w:lang w:val="en-GB"/>
        </w:rPr>
        <w:t>s, the harvested potato area was</w:t>
      </w:r>
      <w:r w:rsidRPr="0096205B">
        <w:rPr>
          <w:rFonts w:asciiTheme="minorHAnsi" w:hAnsiTheme="minorHAnsi"/>
          <w:lang w:val="en-GB"/>
        </w:rPr>
        <w:t xml:space="preserve"> </w:t>
      </w:r>
      <w:r w:rsidR="00584E7D" w:rsidRPr="0096205B">
        <w:rPr>
          <w:rFonts w:asciiTheme="minorHAnsi" w:hAnsiTheme="minorHAnsi"/>
          <w:lang w:val="en-GB"/>
        </w:rPr>
        <w:t xml:space="preserve">also lower (smallest area </w:t>
      </w:r>
      <w:r w:rsidRPr="0096205B">
        <w:rPr>
          <w:rFonts w:asciiTheme="minorHAnsi" w:hAnsiTheme="minorHAnsi"/>
          <w:lang w:val="en-GB"/>
        </w:rPr>
        <w:t>since 1995). Overall, the arable sector suffered from an aggregated drop of ca. 10% in production compared to the previous year. In addition, the livestock sector has been severely impacted by reduced feed grain and fodder supplies, resulting in higher feed costs and depressed farm incomes. Fresh grass and hay (from pastures) had suffered from moisture shortage and the resulting lack of green forage negatively affected the beef and dairy sector by decreased milk supply, lower milk quality and early slaughterings. Among the livestock sectors, eggs and poultry meat had been hit hardest (by heat stress) with decreased productivity and a reduction in the poultry flock of up to 30% in Spain. Support to relieve vulnerable groups in society mainly included measures to increase feed supply (Copa Cogeca, 2004).</w:t>
      </w:r>
    </w:p>
    <w:p w14:paraId="63115B2D" w14:textId="2F696C3E" w:rsidR="00441055" w:rsidRPr="0096205B" w:rsidRDefault="00C205D6">
      <w:pPr>
        <w:rPr>
          <w:rFonts w:asciiTheme="minorHAnsi" w:hAnsiTheme="minorHAnsi"/>
          <w:lang w:val="en-GB"/>
        </w:rPr>
      </w:pPr>
      <w:r w:rsidRPr="0096205B">
        <w:rPr>
          <w:rFonts w:asciiTheme="minorHAnsi" w:hAnsiTheme="minorHAnsi"/>
          <w:lang w:val="en-GB"/>
        </w:rPr>
        <w:t xml:space="preserve">For the year 2018, one study </w:t>
      </w:r>
      <w:sdt>
        <w:sdtPr>
          <w:rPr>
            <w:rFonts w:asciiTheme="minorHAnsi" w:hAnsiTheme="minorHAnsi"/>
            <w:lang w:val="en-GB"/>
          </w:rPr>
          <w:alias w:val="Don't edit this field"/>
          <w:tag w:val="CitaviPlaceholder#2587f57d-b1b6-4a1d-9b10-2a8b0f7d587e"/>
          <w:id w:val="1068615414"/>
          <w:placeholder>
            <w:docPart w:val="DefaultPlaceholder_-1854013440"/>
          </w:placeholder>
        </w:sdtPr>
        <w:sdtContent>
          <w:r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}</w:instrText>
          </w:r>
          <w:r w:rsidRPr="0096205B">
            <w:rPr>
              <w:rFonts w:asciiTheme="minorHAnsi" w:hAnsiTheme="minorHAnsi"/>
              <w:lang w:val="en-GB"/>
            </w:rPr>
            <w:fldChar w:fldCharType="separate"/>
          </w:r>
          <w:r w:rsidR="00DE489C" w:rsidRPr="0096205B">
            <w:rPr>
              <w:rFonts w:asciiTheme="minorHAnsi" w:hAnsiTheme="minorHAnsi"/>
              <w:lang w:val="en-GB"/>
            </w:rPr>
            <w:t>(Beillouin et al., 2020)</w:t>
          </w:r>
          <w:r w:rsidRPr="0096205B">
            <w:rPr>
              <w:rFonts w:asciiTheme="minorHAnsi" w:hAnsiTheme="minorHAnsi"/>
              <w:lang w:val="en-GB"/>
            </w:rPr>
            <w:fldChar w:fldCharType="end"/>
          </w:r>
        </w:sdtContent>
      </w:sdt>
      <w:r w:rsidR="00DC388D" w:rsidRPr="0096205B">
        <w:rPr>
          <w:rFonts w:asciiTheme="minorHAnsi" w:hAnsiTheme="minorHAnsi"/>
          <w:lang w:val="en-GB"/>
        </w:rPr>
        <w:t xml:space="preserve"> found that both extremes in temperature and in precipitation </w:t>
      </w:r>
      <w:r w:rsidR="00584E7D" w:rsidRPr="0096205B">
        <w:rPr>
          <w:rFonts w:asciiTheme="minorHAnsi" w:hAnsiTheme="minorHAnsi"/>
          <w:lang w:val="en-GB"/>
        </w:rPr>
        <w:t>we</w:t>
      </w:r>
      <w:r w:rsidR="00DC388D" w:rsidRPr="0096205B">
        <w:rPr>
          <w:rFonts w:asciiTheme="minorHAnsi" w:hAnsiTheme="minorHAnsi"/>
          <w:lang w:val="en-GB"/>
        </w:rPr>
        <w:t xml:space="preserve">re associated with negative yield anomalies in Europe, but with varying impacts among regions. Multiple and simultaneous crop failures due to drought and temperature extremes in spring and summer in Northern and Eastern Europe, in particular of </w:t>
      </w:r>
      <w:r w:rsidR="005B71F9" w:rsidRPr="0096205B">
        <w:rPr>
          <w:rFonts w:asciiTheme="minorHAnsi" w:hAnsiTheme="minorHAnsi"/>
          <w:lang w:val="en-GB"/>
        </w:rPr>
        <w:t>wheat</w:t>
      </w:r>
      <w:r w:rsidR="00DC388D" w:rsidRPr="0096205B">
        <w:rPr>
          <w:rFonts w:asciiTheme="minorHAnsi" w:hAnsiTheme="minorHAnsi"/>
          <w:lang w:val="en-GB"/>
        </w:rPr>
        <w:t xml:space="preserve"> and barley (not maize), were found to be nearly offset by favorable higher than usual yields due to favorable spring rainfall conditions in Southern Member States. Furthermore, this study found that no single climate variable explained a large fraction of the yield anomalies and that no clear trend in the frequency of extreme yield losses </w:t>
      </w:r>
      <w:r w:rsidR="00584E7D" w:rsidRPr="0096205B">
        <w:rPr>
          <w:rFonts w:asciiTheme="minorHAnsi" w:hAnsiTheme="minorHAnsi"/>
          <w:lang w:val="en-GB"/>
        </w:rPr>
        <w:t>could be</w:t>
      </w:r>
      <w:r w:rsidR="00DC388D" w:rsidRPr="0096205B">
        <w:rPr>
          <w:rFonts w:asciiTheme="minorHAnsi" w:hAnsiTheme="minorHAnsi"/>
          <w:lang w:val="en-GB"/>
        </w:rPr>
        <w:t xml:space="preserve"> identified for any of the considered crops between 1990 and 2018. The authors stress the importance of considering both single and compound climate extremes to analyse the causes of yield damages.</w:t>
      </w:r>
      <w:r w:rsidR="00540168" w:rsidRPr="0096205B">
        <w:rPr>
          <w:rFonts w:asciiTheme="minorHAnsi" w:hAnsiTheme="minorHAnsi"/>
          <w:lang w:val="en-GB"/>
        </w:rPr>
        <w:t xml:space="preserve"> Lesk et al.</w:t>
      </w:r>
      <w:r w:rsidR="0098603E" w:rsidRPr="0096205B">
        <w:rPr>
          <w:rFonts w:asciiTheme="minorHAnsi" w:hAnsiTheme="minorHAnsi"/>
          <w:lang w:val="en-GB"/>
        </w:rPr>
        <w:t xml:space="preserve"> (2016)</w:t>
      </w:r>
      <w:r w:rsidR="00DC388D" w:rsidRPr="0096205B">
        <w:rPr>
          <w:rFonts w:asciiTheme="minorHAnsi" w:hAnsiTheme="minorHAnsi"/>
          <w:lang w:val="en-GB"/>
        </w:rPr>
        <w:t xml:space="preserve"> applied a superposed epoch analysis to estimate average national per-disaster cereal production losses due to droughts, floods and extreme temperature disasters between 1964 and 2007. Most importantly, the authors showed that cereal production in Europe, as well as in other technically advanced, </w:t>
      </w:r>
      <w:r w:rsidR="00580F6A" w:rsidRPr="0096205B">
        <w:rPr>
          <w:rFonts w:asciiTheme="minorHAnsi" w:hAnsiTheme="minorHAnsi"/>
          <w:lang w:val="en-GB"/>
        </w:rPr>
        <w:t>high-income</w:t>
      </w:r>
      <w:r w:rsidR="00DC388D" w:rsidRPr="0096205B">
        <w:rPr>
          <w:rFonts w:asciiTheme="minorHAnsi" w:hAnsiTheme="minorHAnsi"/>
          <w:lang w:val="en-GB"/>
        </w:rPr>
        <w:t xml:space="preserve"> regions, decreased by almost 20% on average per climate extreme event, as compared to lower than the global average reductions in </w:t>
      </w:r>
      <w:r w:rsidR="00580F6A" w:rsidRPr="0096205B">
        <w:rPr>
          <w:rFonts w:asciiTheme="minorHAnsi" w:hAnsiTheme="minorHAnsi"/>
          <w:lang w:val="en-GB"/>
        </w:rPr>
        <w:t>low-income</w:t>
      </w:r>
      <w:r w:rsidR="00DC388D" w:rsidRPr="0096205B">
        <w:rPr>
          <w:rFonts w:asciiTheme="minorHAnsi" w:hAnsiTheme="minorHAnsi"/>
          <w:lang w:val="en-GB"/>
        </w:rPr>
        <w:t xml:space="preserve"> regions. However, average </w:t>
      </w:r>
      <w:r w:rsidR="00DC388D" w:rsidRPr="0096205B">
        <w:rPr>
          <w:rFonts w:asciiTheme="minorHAnsi" w:hAnsiTheme="minorHAnsi"/>
          <w:lang w:val="en-GB"/>
        </w:rPr>
        <w:lastRenderedPageBreak/>
        <w:t xml:space="preserve">yield responses in </w:t>
      </w:r>
      <w:r w:rsidR="00580F6A" w:rsidRPr="0096205B">
        <w:rPr>
          <w:rFonts w:asciiTheme="minorHAnsi" w:hAnsiTheme="minorHAnsi"/>
          <w:lang w:val="en-GB"/>
        </w:rPr>
        <w:t>high-income</w:t>
      </w:r>
      <w:r w:rsidR="00DC388D" w:rsidRPr="0096205B">
        <w:rPr>
          <w:rFonts w:asciiTheme="minorHAnsi" w:hAnsiTheme="minorHAnsi"/>
          <w:lang w:val="en-GB"/>
        </w:rPr>
        <w:t xml:space="preserve"> regions generally reflect high yield levels and resulted from a limited number of extreme impacts and a large majority of moderate yield responses.</w:t>
      </w:r>
    </w:p>
    <w:p w14:paraId="7F00D2E0" w14:textId="76201D19" w:rsidR="00434C22" w:rsidRPr="0096205B" w:rsidRDefault="00434C22">
      <w:pPr>
        <w:rPr>
          <w:rFonts w:asciiTheme="minorHAnsi" w:hAnsiTheme="minorHAnsi"/>
          <w:lang w:val="en-GB"/>
        </w:rPr>
      </w:pPr>
      <w:r w:rsidRPr="0096205B">
        <w:rPr>
          <w:rFonts w:asciiTheme="minorHAnsi" w:hAnsiTheme="minorHAnsi"/>
          <w:lang w:val="en-GB"/>
        </w:rPr>
        <w:t xml:space="preserve">The above indicates the potential severity of climate extreme impacts at the national level. </w:t>
      </w:r>
      <w:r w:rsidR="004F63AD" w:rsidRPr="0096205B">
        <w:rPr>
          <w:rFonts w:asciiTheme="minorHAnsi" w:hAnsiTheme="minorHAnsi"/>
          <w:lang w:val="en-GB"/>
        </w:rPr>
        <w:t>However, research shows</w:t>
      </w:r>
      <w:r w:rsidRPr="0096205B">
        <w:rPr>
          <w:rFonts w:asciiTheme="minorHAnsi" w:hAnsiTheme="minorHAnsi"/>
          <w:lang w:val="en-GB"/>
        </w:rPr>
        <w:t xml:space="preserve"> that national level impacts may largely differ from </w:t>
      </w:r>
      <w:r w:rsidR="00584E7D" w:rsidRPr="0096205B">
        <w:rPr>
          <w:rFonts w:asciiTheme="minorHAnsi" w:hAnsiTheme="minorHAnsi"/>
          <w:lang w:val="en-GB"/>
        </w:rPr>
        <w:t>local impacts</w:t>
      </w:r>
      <w:r w:rsidRPr="0096205B">
        <w:rPr>
          <w:rFonts w:asciiTheme="minorHAnsi" w:hAnsiTheme="minorHAnsi"/>
          <w:lang w:val="en-GB"/>
        </w:rPr>
        <w:t xml:space="preserve"> and that it is important to pay more attention to the impacts of extreme weather events at the sub-national level </w:t>
      </w:r>
      <w:sdt>
        <w:sdtPr>
          <w:rPr>
            <w:rFonts w:asciiTheme="minorHAnsi" w:hAnsiTheme="minorHAnsi"/>
            <w:lang w:val="en-GB"/>
          </w:rPr>
          <w:alias w:val="Don't edit this field"/>
          <w:tag w:val="CitaviPlaceholder#f3cf302f-41ac-40d6-b4ce-a806ea39c98c"/>
          <w:id w:val="2046938092"/>
          <w:placeholder>
            <w:docPart w:val="DefaultPlaceholder_-1854013440"/>
          </w:placeholder>
        </w:sdtPr>
        <w:sdtContent>
          <w:r w:rsidR="00242720"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}</w:instrText>
          </w:r>
          <w:r w:rsidR="00242720" w:rsidRPr="0096205B">
            <w:rPr>
              <w:rFonts w:asciiTheme="minorHAnsi" w:hAnsiTheme="minorHAnsi"/>
              <w:lang w:val="en-GB"/>
            </w:rPr>
            <w:fldChar w:fldCharType="separate"/>
          </w:r>
          <w:r w:rsidR="00DE489C" w:rsidRPr="0096205B">
            <w:rPr>
              <w:rFonts w:asciiTheme="minorHAnsi" w:hAnsiTheme="minorHAnsi"/>
              <w:lang w:val="en-GB"/>
            </w:rPr>
            <w:t>(Pagliacci and Russo, 2019)</w:t>
          </w:r>
          <w:r w:rsidR="00242720" w:rsidRPr="0096205B">
            <w:rPr>
              <w:rFonts w:asciiTheme="minorHAnsi" w:hAnsiTheme="minorHAnsi"/>
              <w:lang w:val="en-GB"/>
            </w:rPr>
            <w:fldChar w:fldCharType="end"/>
          </w:r>
        </w:sdtContent>
      </w:sdt>
      <w:r w:rsidR="00242720" w:rsidRPr="0096205B">
        <w:rPr>
          <w:rFonts w:asciiTheme="minorHAnsi" w:hAnsiTheme="minorHAnsi"/>
          <w:lang w:val="en-GB"/>
        </w:rPr>
        <w:t>.</w:t>
      </w:r>
      <w:r w:rsidRPr="0096205B">
        <w:rPr>
          <w:rFonts w:asciiTheme="minorHAnsi" w:hAnsiTheme="minorHAnsi"/>
          <w:lang w:val="en-GB"/>
        </w:rPr>
        <w:t xml:space="preserve"> </w:t>
      </w:r>
      <w:r w:rsidR="004F63AD" w:rsidRPr="0096205B">
        <w:rPr>
          <w:rFonts w:asciiTheme="minorHAnsi" w:hAnsiTheme="minorHAnsi"/>
          <w:lang w:val="en-GB"/>
        </w:rPr>
        <w:t>In particular, it has been shown</w:t>
      </w:r>
      <w:r w:rsidRPr="0096205B">
        <w:rPr>
          <w:rFonts w:asciiTheme="minorHAnsi" w:hAnsiTheme="minorHAnsi"/>
          <w:lang w:val="en-GB"/>
        </w:rPr>
        <w:t xml:space="preserve"> that agri-food activities in rural </w:t>
      </w:r>
      <w:r w:rsidR="00112709" w:rsidRPr="0096205B">
        <w:rPr>
          <w:rFonts w:asciiTheme="minorHAnsi" w:hAnsiTheme="minorHAnsi"/>
          <w:lang w:val="en-GB"/>
        </w:rPr>
        <w:t xml:space="preserve">regions </w:t>
      </w:r>
      <w:r w:rsidRPr="0096205B">
        <w:rPr>
          <w:rFonts w:asciiTheme="minorHAnsi" w:hAnsiTheme="minorHAnsi"/>
          <w:lang w:val="en-GB"/>
        </w:rPr>
        <w:t xml:space="preserve">are highly vulnerable to </w:t>
      </w:r>
      <w:r w:rsidR="00112709" w:rsidRPr="0096205B">
        <w:rPr>
          <w:rFonts w:asciiTheme="minorHAnsi" w:hAnsiTheme="minorHAnsi"/>
          <w:lang w:val="en-GB"/>
        </w:rPr>
        <w:t>climate related</w:t>
      </w:r>
      <w:r w:rsidRPr="0096205B">
        <w:rPr>
          <w:rFonts w:asciiTheme="minorHAnsi" w:hAnsiTheme="minorHAnsi"/>
          <w:lang w:val="en-GB"/>
        </w:rPr>
        <w:t xml:space="preserve"> shocks, both in developing an</w:t>
      </w:r>
      <w:r w:rsidR="00C11CCC" w:rsidRPr="0096205B">
        <w:rPr>
          <w:rFonts w:asciiTheme="minorHAnsi" w:hAnsiTheme="minorHAnsi"/>
          <w:lang w:val="en-GB"/>
        </w:rPr>
        <w:t>d</w:t>
      </w:r>
      <w:r w:rsidRPr="0096205B">
        <w:rPr>
          <w:rFonts w:asciiTheme="minorHAnsi" w:hAnsiTheme="minorHAnsi"/>
          <w:lang w:val="en-GB"/>
        </w:rPr>
        <w:t xml:space="preserve"> developed </w:t>
      </w:r>
      <w:r w:rsidR="00C11CCC" w:rsidRPr="0096205B">
        <w:rPr>
          <w:rFonts w:asciiTheme="minorHAnsi" w:hAnsiTheme="minorHAnsi"/>
          <w:lang w:val="en-GB"/>
        </w:rPr>
        <w:t xml:space="preserve">regions. Although the majority of </w:t>
      </w:r>
      <w:r w:rsidR="00BC1637" w:rsidRPr="0096205B">
        <w:rPr>
          <w:rFonts w:asciiTheme="minorHAnsi" w:hAnsiTheme="minorHAnsi"/>
          <w:lang w:val="en-GB"/>
        </w:rPr>
        <w:t>climate extreme</w:t>
      </w:r>
      <w:r w:rsidR="00C11CCC" w:rsidRPr="0096205B">
        <w:rPr>
          <w:rFonts w:asciiTheme="minorHAnsi" w:hAnsiTheme="minorHAnsi"/>
          <w:lang w:val="en-GB"/>
        </w:rPr>
        <w:t xml:space="preserve"> related literature </w:t>
      </w:r>
      <w:r w:rsidR="00BF6ED6" w:rsidRPr="0096205B">
        <w:rPr>
          <w:rFonts w:asciiTheme="minorHAnsi" w:hAnsiTheme="minorHAnsi"/>
          <w:lang w:val="en-GB"/>
        </w:rPr>
        <w:t xml:space="preserve">at the local level tends to </w:t>
      </w:r>
      <w:r w:rsidR="00C11CCC" w:rsidRPr="0096205B">
        <w:rPr>
          <w:rFonts w:asciiTheme="minorHAnsi" w:hAnsiTheme="minorHAnsi"/>
          <w:lang w:val="en-GB"/>
        </w:rPr>
        <w:t xml:space="preserve">focus on flood related events, </w:t>
      </w:r>
      <w:r w:rsidR="00BF6ED6" w:rsidRPr="0096205B">
        <w:rPr>
          <w:rFonts w:asciiTheme="minorHAnsi" w:hAnsiTheme="minorHAnsi"/>
          <w:lang w:val="en-GB"/>
        </w:rPr>
        <w:t>as these</w:t>
      </w:r>
      <w:r w:rsidR="00112709" w:rsidRPr="0096205B">
        <w:rPr>
          <w:rFonts w:asciiTheme="minorHAnsi" w:hAnsiTheme="minorHAnsi"/>
          <w:lang w:val="en-GB"/>
        </w:rPr>
        <w:t xml:space="preserve"> </w:t>
      </w:r>
      <w:r w:rsidR="00BF6ED6" w:rsidRPr="0096205B">
        <w:rPr>
          <w:rFonts w:asciiTheme="minorHAnsi" w:hAnsiTheme="minorHAnsi"/>
          <w:lang w:val="en-GB"/>
        </w:rPr>
        <w:t xml:space="preserve">are reported as monetary damages in </w:t>
      </w:r>
      <w:r w:rsidR="004F63AD" w:rsidRPr="0096205B">
        <w:rPr>
          <w:rFonts w:asciiTheme="minorHAnsi" w:hAnsiTheme="minorHAnsi"/>
          <w:lang w:val="en-GB"/>
        </w:rPr>
        <w:t xml:space="preserve">institutionalised </w:t>
      </w:r>
      <w:r w:rsidR="00BF6ED6" w:rsidRPr="0096205B">
        <w:rPr>
          <w:rFonts w:asciiTheme="minorHAnsi" w:hAnsiTheme="minorHAnsi"/>
          <w:lang w:val="en-GB"/>
        </w:rPr>
        <w:t xml:space="preserve">disaster databases, </w:t>
      </w:r>
      <w:r w:rsidR="00112709" w:rsidRPr="0096205B">
        <w:rPr>
          <w:rFonts w:asciiTheme="minorHAnsi" w:hAnsiTheme="minorHAnsi"/>
          <w:lang w:val="en-GB"/>
        </w:rPr>
        <w:t>heatwaves</w:t>
      </w:r>
      <w:r w:rsidR="00BF6ED6" w:rsidRPr="0096205B">
        <w:rPr>
          <w:rFonts w:asciiTheme="minorHAnsi" w:hAnsiTheme="minorHAnsi"/>
          <w:lang w:val="en-GB"/>
        </w:rPr>
        <w:t>, water scarcities</w:t>
      </w:r>
      <w:r w:rsidR="00112709" w:rsidRPr="0096205B">
        <w:rPr>
          <w:rFonts w:asciiTheme="minorHAnsi" w:hAnsiTheme="minorHAnsi"/>
          <w:lang w:val="en-GB"/>
        </w:rPr>
        <w:t xml:space="preserve"> and droughts </w:t>
      </w:r>
      <w:r w:rsidR="00BC1637" w:rsidRPr="0096205B">
        <w:rPr>
          <w:rFonts w:asciiTheme="minorHAnsi" w:hAnsiTheme="minorHAnsi"/>
          <w:lang w:val="en-GB"/>
        </w:rPr>
        <w:t>have been</w:t>
      </w:r>
      <w:r w:rsidR="00112709" w:rsidRPr="0096205B">
        <w:rPr>
          <w:rFonts w:asciiTheme="minorHAnsi" w:hAnsiTheme="minorHAnsi"/>
          <w:lang w:val="en-GB"/>
        </w:rPr>
        <w:t xml:space="preserve"> associated with </w:t>
      </w:r>
      <w:r w:rsidR="00BC1637" w:rsidRPr="0096205B">
        <w:rPr>
          <w:rFonts w:asciiTheme="minorHAnsi" w:hAnsiTheme="minorHAnsi"/>
          <w:lang w:val="en-GB"/>
        </w:rPr>
        <w:t xml:space="preserve">increasing </w:t>
      </w:r>
      <w:r w:rsidR="00BF6ED6" w:rsidRPr="0096205B">
        <w:rPr>
          <w:rFonts w:asciiTheme="minorHAnsi" w:hAnsiTheme="minorHAnsi"/>
          <w:lang w:val="en-GB"/>
        </w:rPr>
        <w:t xml:space="preserve">farm and public level impacts </w:t>
      </w:r>
      <w:r w:rsidR="00584E7D" w:rsidRPr="0096205B">
        <w:rPr>
          <w:rFonts w:asciiTheme="minorHAnsi" w:hAnsiTheme="minorHAnsi"/>
          <w:lang w:val="en-GB"/>
        </w:rPr>
        <w:t>in ag</w:t>
      </w:r>
      <w:r w:rsidR="008D230E" w:rsidRPr="0096205B">
        <w:rPr>
          <w:rFonts w:asciiTheme="minorHAnsi" w:hAnsiTheme="minorHAnsi"/>
          <w:lang w:val="en-GB"/>
        </w:rPr>
        <w:t>riculture and rural communities</w:t>
      </w:r>
      <w:r w:rsidR="00A125C4" w:rsidRPr="0096205B">
        <w:rPr>
          <w:rFonts w:asciiTheme="minorHAnsi" w:hAnsiTheme="minorHAnsi"/>
          <w:lang w:val="en-GB"/>
        </w:rPr>
        <w:t xml:space="preserve"> </w:t>
      </w:r>
      <w:sdt>
        <w:sdtPr>
          <w:rPr>
            <w:rFonts w:asciiTheme="minorHAnsi" w:hAnsiTheme="minorHAnsi"/>
            <w:lang w:val="en-GB"/>
          </w:rPr>
          <w:alias w:val="Don't edit this field"/>
          <w:tag w:val="CitaviPlaceholder#4faf0eab-c71b-4e1f-b669-1537b5dbbe4d"/>
          <w:id w:val="-1109044484"/>
          <w:placeholder>
            <w:docPart w:val="DefaultPlaceholder_-1854013440"/>
          </w:placeholder>
        </w:sdtPr>
        <w:sdtContent>
          <w:r w:rsidR="00A125C4"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}</w:instrText>
          </w:r>
          <w:r w:rsidR="00A125C4" w:rsidRPr="0096205B">
            <w:rPr>
              <w:rFonts w:asciiTheme="minorHAnsi" w:hAnsiTheme="minorHAnsi"/>
              <w:lang w:val="en-GB"/>
            </w:rPr>
            <w:fldChar w:fldCharType="separate"/>
          </w:r>
          <w:r w:rsidR="00DE489C" w:rsidRPr="0096205B">
            <w:rPr>
              <w:rFonts w:asciiTheme="minorHAnsi" w:hAnsiTheme="minorHAnsi"/>
              <w:lang w:val="en-GB"/>
            </w:rPr>
            <w:t>(Iglesias and Garrote, 2015; Aguiar et al., 2018)</w:t>
          </w:r>
          <w:r w:rsidR="00A125C4" w:rsidRPr="0096205B">
            <w:rPr>
              <w:rFonts w:asciiTheme="minorHAnsi" w:hAnsiTheme="minorHAnsi"/>
              <w:lang w:val="en-GB"/>
            </w:rPr>
            <w:fldChar w:fldCharType="end"/>
          </w:r>
        </w:sdtContent>
      </w:sdt>
      <w:r w:rsidR="00112709" w:rsidRPr="0096205B">
        <w:rPr>
          <w:rFonts w:asciiTheme="minorHAnsi" w:hAnsiTheme="minorHAnsi"/>
          <w:lang w:val="en-GB"/>
        </w:rPr>
        <w:t xml:space="preserve">.  </w:t>
      </w:r>
    </w:p>
    <w:p w14:paraId="55986D8D" w14:textId="53CD9658" w:rsidR="005B71F9" w:rsidRPr="0096205B" w:rsidRDefault="005B71F9">
      <w:pPr>
        <w:rPr>
          <w:rFonts w:asciiTheme="minorHAnsi" w:hAnsiTheme="minorHAnsi"/>
          <w:lang w:val="en-GB"/>
        </w:rPr>
      </w:pPr>
      <w:r w:rsidRPr="0096205B">
        <w:rPr>
          <w:rFonts w:asciiTheme="minorHAnsi" w:hAnsiTheme="minorHAnsi"/>
          <w:lang w:val="en-GB"/>
        </w:rPr>
        <w:t xml:space="preserve">Based on our own analyses of sub-national production losses in the 20 most important wheat producing regions at the NUTS1 level of the EU (including Denmark and Czech Republic as national level regions), we found mixed results for changes in frequency and intensity of climate extreme impacts over the period 1981-2000 (Figure </w:t>
      </w:r>
      <w:r w:rsidR="00D90CEF" w:rsidRPr="0096205B">
        <w:rPr>
          <w:rFonts w:asciiTheme="minorHAnsi" w:hAnsiTheme="minorHAnsi"/>
          <w:lang w:val="en-GB"/>
        </w:rPr>
        <w:t>1</w:t>
      </w:r>
      <w:r w:rsidR="00DD5A41" w:rsidRPr="0096205B">
        <w:rPr>
          <w:rFonts w:asciiTheme="minorHAnsi" w:hAnsiTheme="minorHAnsi"/>
          <w:lang w:val="en-GB"/>
        </w:rPr>
        <w:t>.1</w:t>
      </w:r>
      <w:r w:rsidRPr="0096205B">
        <w:rPr>
          <w:rFonts w:asciiTheme="minorHAnsi" w:hAnsiTheme="minorHAnsi"/>
          <w:lang w:val="en-GB"/>
        </w:rPr>
        <w:t xml:space="preserve">). In terms of frequencies of extreme years, including events of heat, cold, drought and precipitation extremes, we find evidence for a tendency towards a higher frequency in Northern (Germany) and Eastern (Hungary, Poland) regions of the EU in recent decades, but not in the largest producing regions of France. With respect to the intensity of climate extremes, a decrease in impacts has been noted in the regions that were most strongly affected in the 1981-2020 period, i.e. wheat producing regions in Spain and Germany, whereas most other regions show no clear pattern of increase or decrease in impact intensity. This could indicate that climate extreme adaptations in the most affected regions may have been </w:t>
      </w:r>
      <w:r w:rsidR="00D84741" w:rsidRPr="0096205B">
        <w:rPr>
          <w:rFonts w:asciiTheme="minorHAnsi" w:hAnsiTheme="minorHAnsi"/>
          <w:lang w:val="en-GB"/>
        </w:rPr>
        <w:t>successfully</w:t>
      </w:r>
      <w:r w:rsidRPr="0096205B">
        <w:rPr>
          <w:rFonts w:asciiTheme="minorHAnsi" w:hAnsiTheme="minorHAnsi"/>
          <w:lang w:val="en-GB"/>
        </w:rPr>
        <w:t xml:space="preserve"> implemented. In particular, such adaptations involve the storage and access to water sources for irrigation, as water sources tend to become inaccessible during periods of drought extremes</w:t>
      </w:r>
      <w:r w:rsidR="008D230E" w:rsidRPr="0096205B">
        <w:rPr>
          <w:rFonts w:asciiTheme="minorHAnsi" w:hAnsiTheme="minorHAnsi"/>
          <w:lang w:val="en-GB"/>
        </w:rPr>
        <w:t xml:space="preserve"> </w:t>
      </w:r>
      <w:sdt>
        <w:sdtPr>
          <w:rPr>
            <w:rFonts w:asciiTheme="minorHAnsi" w:hAnsiTheme="minorHAnsi"/>
            <w:lang w:val="en-GB"/>
          </w:rPr>
          <w:alias w:val="Don't edit this field"/>
          <w:tag w:val="CitaviPlaceholder#238e7dc2-a0d1-4d8e-bee9-070b2331380a"/>
          <w:id w:val="1155416671"/>
          <w:placeholder>
            <w:docPart w:val="DefaultPlaceholder_-1854013440"/>
          </w:placeholder>
        </w:sdtPr>
        <w:sdtContent>
          <w:r w:rsidR="008D230E"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}</w:instrText>
          </w:r>
          <w:r w:rsidR="008D230E" w:rsidRPr="0096205B">
            <w:rPr>
              <w:rFonts w:asciiTheme="minorHAnsi" w:hAnsiTheme="minorHAnsi"/>
              <w:lang w:val="en-GB"/>
            </w:rPr>
            <w:fldChar w:fldCharType="separate"/>
          </w:r>
          <w:r w:rsidR="00DE489C" w:rsidRPr="0096205B">
            <w:rPr>
              <w:rFonts w:asciiTheme="minorHAnsi" w:hAnsiTheme="minorHAnsi"/>
              <w:lang w:val="en-GB"/>
            </w:rPr>
            <w:t>(Schewe et al., 2019)</w:t>
          </w:r>
          <w:r w:rsidR="008D230E" w:rsidRPr="0096205B">
            <w:rPr>
              <w:rFonts w:asciiTheme="minorHAnsi" w:hAnsiTheme="minorHAnsi"/>
              <w:lang w:val="en-GB"/>
            </w:rPr>
            <w:fldChar w:fldCharType="end"/>
          </w:r>
        </w:sdtContent>
      </w:sdt>
      <w:r w:rsidR="008D230E" w:rsidRPr="0096205B">
        <w:rPr>
          <w:rFonts w:asciiTheme="minorHAnsi" w:hAnsiTheme="minorHAnsi"/>
          <w:lang w:val="en-GB"/>
        </w:rPr>
        <w:t>.</w:t>
      </w:r>
    </w:p>
    <w:p w14:paraId="0D02875C" w14:textId="44CAE67F" w:rsidR="005B71F9" w:rsidRPr="0096205B" w:rsidRDefault="005B71F9">
      <w:pPr>
        <w:rPr>
          <w:rFonts w:asciiTheme="minorHAnsi" w:hAnsiTheme="minorHAnsi"/>
          <w:lang w:val="en-GB"/>
        </w:rPr>
      </w:pPr>
    </w:p>
    <w:p w14:paraId="36F96D6E" w14:textId="633FCF78" w:rsidR="005B71F9" w:rsidRPr="0096205B" w:rsidRDefault="005B71F9">
      <w:pPr>
        <w:rPr>
          <w:rFonts w:asciiTheme="minorHAnsi" w:hAnsiTheme="minorHAnsi"/>
          <w:lang w:val="en-GB"/>
        </w:rPr>
      </w:pPr>
    </w:p>
    <w:p w14:paraId="2207146C" w14:textId="48F426F1" w:rsidR="005B71F9" w:rsidRPr="0096205B" w:rsidRDefault="005B71F9">
      <w:pPr>
        <w:rPr>
          <w:rFonts w:asciiTheme="minorHAnsi" w:hAnsiTheme="minorHAnsi"/>
          <w:lang w:val="en-GB"/>
        </w:rPr>
      </w:pPr>
    </w:p>
    <w:p w14:paraId="5986BE58" w14:textId="0B9C7436" w:rsidR="005B71F9" w:rsidRPr="0096205B" w:rsidRDefault="005B71F9">
      <w:pPr>
        <w:rPr>
          <w:rFonts w:asciiTheme="minorHAnsi" w:hAnsiTheme="minorHAnsi"/>
          <w:lang w:val="en-GB"/>
        </w:rPr>
      </w:pPr>
    </w:p>
    <w:p w14:paraId="0C22E3C8" w14:textId="7760DADB" w:rsidR="005B71F9" w:rsidRPr="0096205B" w:rsidRDefault="005B71F9">
      <w:pPr>
        <w:rPr>
          <w:rFonts w:asciiTheme="minorHAnsi" w:hAnsiTheme="minorHAnsi"/>
          <w:lang w:val="en-GB"/>
        </w:rPr>
      </w:pPr>
    </w:p>
    <w:p w14:paraId="59B90C60" w14:textId="7C5E331F" w:rsidR="005B71F9" w:rsidRPr="0096205B" w:rsidRDefault="005B71F9">
      <w:pPr>
        <w:rPr>
          <w:rFonts w:asciiTheme="minorHAnsi" w:hAnsiTheme="minorHAnsi"/>
          <w:lang w:val="en-GB"/>
        </w:rPr>
      </w:pPr>
    </w:p>
    <w:p w14:paraId="4F30AAED" w14:textId="315BE27C" w:rsidR="00C95C6B" w:rsidRPr="0096205B" w:rsidRDefault="00DC388D" w:rsidP="00C95C6B">
      <w:pPr>
        <w:keepNext/>
        <w:rPr>
          <w:rFonts w:asciiTheme="minorHAnsi" w:hAnsiTheme="minorHAnsi"/>
          <w:lang w:val="en-GB"/>
        </w:rPr>
      </w:pPr>
      <w:r w:rsidRPr="0096205B">
        <w:rPr>
          <w:rFonts w:asciiTheme="minorHAnsi" w:hAnsiTheme="minorHAnsi"/>
          <w:noProof/>
          <w:lang w:val="en-US" w:eastAsia="en-US"/>
        </w:rPr>
        <w:lastRenderedPageBreak/>
        <w:drawing>
          <wp:inline distT="114300" distB="114300" distL="114300" distR="114300" wp14:anchorId="7FB3B997" wp14:editId="421AE4A8">
            <wp:extent cx="5719313" cy="451993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27230" cy="4526187"/>
                    </a:xfrm>
                    <a:prstGeom prst="rect">
                      <a:avLst/>
                    </a:prstGeom>
                    <a:ln/>
                  </pic:spPr>
                </pic:pic>
              </a:graphicData>
            </a:graphic>
          </wp:inline>
        </w:drawing>
      </w:r>
    </w:p>
    <w:p w14:paraId="1DD5F2A0" w14:textId="50153D59" w:rsidR="00C95C6B" w:rsidRPr="0096205B" w:rsidRDefault="00C95C6B" w:rsidP="00580F6A">
      <w:pPr>
        <w:pStyle w:val="Figurecaption"/>
        <w:rPr>
          <w:rFonts w:asciiTheme="minorHAnsi" w:hAnsiTheme="minorHAnsi"/>
        </w:rPr>
      </w:pPr>
      <w:bookmarkStart w:id="8" w:name="_Ref125235068"/>
      <w:r w:rsidRPr="0096205B">
        <w:rPr>
          <w:rFonts w:asciiTheme="minorHAnsi" w:hAnsiTheme="minorHAnsi"/>
        </w:rPr>
        <w:t>Figure</w:t>
      </w:r>
      <w:bookmarkEnd w:id="8"/>
      <w:r w:rsidR="00D90CEF" w:rsidRPr="0096205B">
        <w:rPr>
          <w:rFonts w:asciiTheme="minorHAnsi" w:hAnsiTheme="minorHAnsi"/>
        </w:rPr>
        <w:t xml:space="preserve"> 1.</w:t>
      </w:r>
      <w:r w:rsidR="00DD5A41" w:rsidRPr="0096205B">
        <w:rPr>
          <w:rFonts w:asciiTheme="minorHAnsi" w:hAnsiTheme="minorHAnsi"/>
        </w:rPr>
        <w:t>1</w:t>
      </w:r>
      <w:r w:rsidRPr="0096205B">
        <w:rPr>
          <w:rFonts w:asciiTheme="minorHAnsi" w:hAnsiTheme="minorHAnsi"/>
        </w:rPr>
        <w:t>: Frequency and intensity of extreme eve</w:t>
      </w:r>
      <w:r w:rsidR="00965284" w:rsidRPr="0096205B">
        <w:rPr>
          <w:rFonts w:asciiTheme="minorHAnsi" w:hAnsiTheme="minorHAnsi"/>
        </w:rPr>
        <w:t>nts for the 20 largest EU wheat-</w:t>
      </w:r>
      <w:r w:rsidRPr="0096205B">
        <w:rPr>
          <w:rFonts w:asciiTheme="minorHAnsi" w:hAnsiTheme="minorHAnsi"/>
        </w:rPr>
        <w:t>producing regions (period 1981-2000 and 2001-2020) (Source: Yield and production data from Eurostat; Climate extreme data from ERA5-Land reanalysis dataset)</w:t>
      </w:r>
    </w:p>
    <w:p w14:paraId="409ECCDB" w14:textId="6D5BF229" w:rsidR="00441055" w:rsidRPr="0096205B" w:rsidRDefault="00DC388D" w:rsidP="00C95C6B">
      <w:pPr>
        <w:rPr>
          <w:rFonts w:asciiTheme="minorHAnsi" w:hAnsiTheme="minorHAnsi"/>
          <w:lang w:val="en-GB"/>
        </w:rPr>
      </w:pPr>
      <w:r w:rsidRPr="0096205B">
        <w:rPr>
          <w:rFonts w:asciiTheme="minorHAnsi" w:hAnsiTheme="minorHAnsi"/>
          <w:lang w:val="en-GB"/>
        </w:rPr>
        <w:t xml:space="preserve">As for the future, the IPCC sixth assessment </w:t>
      </w:r>
      <w:sdt>
        <w:sdtPr>
          <w:rPr>
            <w:rFonts w:asciiTheme="minorHAnsi" w:hAnsiTheme="minorHAnsi"/>
            <w:lang w:val="en-GB"/>
          </w:rPr>
          <w:alias w:val="Don't edit this field"/>
          <w:tag w:val="CitaviPlaceholder#288ee677-6460-4318-b138-101a0680b547"/>
          <w:id w:val="-1262911874"/>
          <w:placeholder>
            <w:docPart w:val="DefaultPlaceholder_-1854013440"/>
          </w:placeholder>
        </w:sdtPr>
        <w:sdtContent>
          <w:r w:rsidR="00837C05"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}</w:instrText>
          </w:r>
          <w:r w:rsidR="00837C05" w:rsidRPr="0096205B">
            <w:rPr>
              <w:rFonts w:asciiTheme="minorHAnsi" w:hAnsiTheme="minorHAnsi"/>
              <w:lang w:val="en-GB"/>
            </w:rPr>
            <w:fldChar w:fldCharType="separate"/>
          </w:r>
          <w:r w:rsidR="00DE489C" w:rsidRPr="0096205B">
            <w:rPr>
              <w:rFonts w:asciiTheme="minorHAnsi" w:hAnsiTheme="minorHAnsi"/>
              <w:lang w:val="en-GB"/>
            </w:rPr>
            <w:t>(IPCC, 2022)</w:t>
          </w:r>
          <w:r w:rsidR="00837C05" w:rsidRPr="0096205B">
            <w:rPr>
              <w:rFonts w:asciiTheme="minorHAnsi" w:hAnsiTheme="minorHAnsi"/>
              <w:lang w:val="en-GB"/>
            </w:rPr>
            <w:fldChar w:fldCharType="end"/>
          </w:r>
        </w:sdtContent>
      </w:sdt>
      <w:r w:rsidR="003C1E8E" w:rsidRPr="0096205B">
        <w:rPr>
          <w:rFonts w:asciiTheme="minorHAnsi" w:hAnsiTheme="minorHAnsi"/>
          <w:lang w:val="en-GB"/>
        </w:rPr>
        <w:t xml:space="preserve"> </w:t>
      </w:r>
      <w:r w:rsidRPr="0096205B">
        <w:rPr>
          <w:rFonts w:asciiTheme="minorHAnsi" w:hAnsiTheme="minorHAnsi"/>
          <w:lang w:val="en-GB"/>
        </w:rPr>
        <w:t>indicates that (most of) European agriculture will be exposed to</w:t>
      </w:r>
      <w:r w:rsidR="00580F6A" w:rsidRPr="0096205B">
        <w:rPr>
          <w:rFonts w:asciiTheme="minorHAnsi" w:hAnsiTheme="minorHAnsi"/>
          <w:lang w:val="en-GB"/>
        </w:rPr>
        <w:t xml:space="preserve"> three key climate hazard risks.</w:t>
      </w:r>
      <w:r w:rsidRPr="0096205B">
        <w:rPr>
          <w:rFonts w:asciiTheme="minorHAnsi" w:hAnsiTheme="minorHAnsi"/>
          <w:lang w:val="en-GB"/>
        </w:rPr>
        <w:t xml:space="preserve"> (1) heat stress, including expanding fire hazard risk, resulting in substantive agricultural (and forestry) losses, (2) expanding water scarcity, which will affect irrigation possibilities and aggravate the impacts of heat stress and (3) crop losses related to more frequent river flooding.</w:t>
      </w:r>
      <w:r w:rsidR="00596A27" w:rsidRPr="0096205B">
        <w:rPr>
          <w:rFonts w:asciiTheme="minorHAnsi" w:hAnsiTheme="minorHAnsi"/>
          <w:lang w:val="en-GB"/>
        </w:rPr>
        <w:t xml:space="preserve"> With respect to </w:t>
      </w:r>
      <w:r w:rsidR="007A2066" w:rsidRPr="0096205B">
        <w:rPr>
          <w:rFonts w:asciiTheme="minorHAnsi" w:hAnsiTheme="minorHAnsi"/>
          <w:lang w:val="en-GB"/>
        </w:rPr>
        <w:t xml:space="preserve">the modelling of impacts under future climate change </w:t>
      </w:r>
      <w:r w:rsidR="00596A27" w:rsidRPr="0096205B">
        <w:rPr>
          <w:rFonts w:asciiTheme="minorHAnsi" w:hAnsiTheme="minorHAnsi"/>
          <w:lang w:val="en-GB"/>
        </w:rPr>
        <w:t>scenario</w:t>
      </w:r>
      <w:r w:rsidR="007A2066" w:rsidRPr="0096205B">
        <w:rPr>
          <w:rFonts w:asciiTheme="minorHAnsi" w:hAnsiTheme="minorHAnsi"/>
          <w:lang w:val="en-GB"/>
        </w:rPr>
        <w:t>s</w:t>
      </w:r>
      <w:r w:rsidR="00596A27" w:rsidRPr="0096205B">
        <w:rPr>
          <w:rFonts w:asciiTheme="minorHAnsi" w:hAnsiTheme="minorHAnsi"/>
          <w:lang w:val="en-GB"/>
        </w:rPr>
        <w:t xml:space="preserve">, however, it has been shown that state-of-the-art global impact models underestimate the impacts of climate extremes on </w:t>
      </w:r>
      <w:r w:rsidR="007A2066" w:rsidRPr="0096205B">
        <w:rPr>
          <w:rFonts w:asciiTheme="minorHAnsi" w:hAnsiTheme="minorHAnsi"/>
          <w:lang w:val="en-GB"/>
        </w:rPr>
        <w:t>gross primary production</w:t>
      </w:r>
      <w:r w:rsidR="00C447CC" w:rsidRPr="0096205B">
        <w:rPr>
          <w:rFonts w:asciiTheme="minorHAnsi" w:hAnsiTheme="minorHAnsi"/>
          <w:lang w:val="en-GB"/>
        </w:rPr>
        <w:t>. Most integrated assessment models capture gradual changes in crop yields and water resources in response to climate change, as well as extreme impacts on water levels. However, severe impacts of climat</w:t>
      </w:r>
      <w:r w:rsidR="00312F75" w:rsidRPr="0096205B">
        <w:rPr>
          <w:rFonts w:asciiTheme="minorHAnsi" w:hAnsiTheme="minorHAnsi"/>
          <w:lang w:val="en-GB"/>
        </w:rPr>
        <w:t>e</w:t>
      </w:r>
      <w:r w:rsidR="00C447CC" w:rsidRPr="0096205B">
        <w:rPr>
          <w:rFonts w:asciiTheme="minorHAnsi" w:hAnsiTheme="minorHAnsi"/>
          <w:lang w:val="en-GB"/>
        </w:rPr>
        <w:t xml:space="preserve"> extremes, in particular droughts, on arable and ecosystem productivity </w:t>
      </w:r>
      <w:r w:rsidR="007A2066" w:rsidRPr="0096205B">
        <w:rPr>
          <w:rFonts w:asciiTheme="minorHAnsi" w:hAnsiTheme="minorHAnsi"/>
          <w:lang w:val="en-GB"/>
        </w:rPr>
        <w:t>show to be</w:t>
      </w:r>
      <w:r w:rsidR="00C447CC" w:rsidRPr="0096205B">
        <w:rPr>
          <w:rFonts w:asciiTheme="minorHAnsi" w:hAnsiTheme="minorHAnsi"/>
          <w:lang w:val="en-GB"/>
        </w:rPr>
        <w:t xml:space="preserve"> underestimated by a large margin, both by sector models as well as by crop model ensembles </w:t>
      </w:r>
      <w:sdt>
        <w:sdtPr>
          <w:rPr>
            <w:rFonts w:asciiTheme="minorHAnsi" w:hAnsiTheme="minorHAnsi"/>
            <w:lang w:val="en-GB"/>
          </w:rPr>
          <w:alias w:val="Don't edit this field"/>
          <w:tag w:val="CitaviPlaceholder#683a3417-6aca-40e0-9b63-75740ba682fd"/>
          <w:id w:val="984667758"/>
          <w:placeholder>
            <w:docPart w:val="DefaultPlaceholder_-1854013440"/>
          </w:placeholder>
        </w:sdtPr>
        <w:sdtContent>
          <w:r w:rsidR="008D230E"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}</w:instrText>
          </w:r>
          <w:r w:rsidR="008D230E" w:rsidRPr="0096205B">
            <w:rPr>
              <w:rFonts w:asciiTheme="minorHAnsi" w:hAnsiTheme="minorHAnsi"/>
              <w:lang w:val="en-GB"/>
            </w:rPr>
            <w:fldChar w:fldCharType="separate"/>
          </w:r>
          <w:r w:rsidR="00DE489C" w:rsidRPr="0096205B">
            <w:rPr>
              <w:rFonts w:asciiTheme="minorHAnsi" w:hAnsiTheme="minorHAnsi"/>
              <w:lang w:val="en-GB"/>
            </w:rPr>
            <w:t>(Schewe et al., 2019)</w:t>
          </w:r>
          <w:r w:rsidR="008D230E" w:rsidRPr="0096205B">
            <w:rPr>
              <w:rFonts w:asciiTheme="minorHAnsi" w:hAnsiTheme="minorHAnsi"/>
              <w:lang w:val="en-GB"/>
            </w:rPr>
            <w:fldChar w:fldCharType="end"/>
          </w:r>
        </w:sdtContent>
      </w:sdt>
      <w:r w:rsidR="008D230E" w:rsidRPr="0096205B">
        <w:rPr>
          <w:rFonts w:asciiTheme="minorHAnsi" w:hAnsiTheme="minorHAnsi"/>
          <w:lang w:val="en-GB"/>
        </w:rPr>
        <w:t>.</w:t>
      </w:r>
      <w:r w:rsidR="00312F75" w:rsidRPr="0096205B">
        <w:rPr>
          <w:rFonts w:asciiTheme="minorHAnsi" w:hAnsiTheme="minorHAnsi"/>
          <w:lang w:val="en-GB"/>
        </w:rPr>
        <w:t xml:space="preserve"> As such, existing climate change scenarios may be sub-optimal to assess the </w:t>
      </w:r>
      <w:r w:rsidR="00695BF2" w:rsidRPr="0096205B">
        <w:rPr>
          <w:rFonts w:asciiTheme="minorHAnsi" w:hAnsiTheme="minorHAnsi"/>
          <w:lang w:val="en-GB"/>
        </w:rPr>
        <w:t xml:space="preserve">societal risks </w:t>
      </w:r>
      <w:r w:rsidR="00312F75" w:rsidRPr="0096205B">
        <w:rPr>
          <w:rFonts w:asciiTheme="minorHAnsi" w:hAnsiTheme="minorHAnsi"/>
          <w:lang w:val="en-GB"/>
        </w:rPr>
        <w:t xml:space="preserve">of climate extremes in a bioeconomy transition context. In BIOCLIMAPATHS, we therefore (also) identified historical years of climate extremes and analysed their impacts on primary production </w:t>
      </w:r>
      <w:r w:rsidR="007A2066" w:rsidRPr="0096205B">
        <w:rPr>
          <w:rFonts w:asciiTheme="minorHAnsi" w:hAnsiTheme="minorHAnsi"/>
          <w:lang w:val="en-GB"/>
        </w:rPr>
        <w:t>(</w:t>
      </w:r>
      <w:r w:rsidR="00312F75" w:rsidRPr="0096205B">
        <w:rPr>
          <w:rFonts w:asciiTheme="minorHAnsi" w:hAnsiTheme="minorHAnsi"/>
          <w:lang w:val="en-GB"/>
        </w:rPr>
        <w:t>and bioeconomy supply chains</w:t>
      </w:r>
      <w:r w:rsidR="007A2066" w:rsidRPr="0096205B">
        <w:rPr>
          <w:rFonts w:asciiTheme="minorHAnsi" w:hAnsiTheme="minorHAnsi"/>
          <w:lang w:val="en-GB"/>
        </w:rPr>
        <w:t>)</w:t>
      </w:r>
      <w:r w:rsidR="00312F75" w:rsidRPr="0096205B">
        <w:rPr>
          <w:rFonts w:asciiTheme="minorHAnsi" w:hAnsiTheme="minorHAnsi"/>
          <w:lang w:val="en-GB"/>
        </w:rPr>
        <w:t xml:space="preserve"> with empirical approaches. </w:t>
      </w:r>
    </w:p>
    <w:p w14:paraId="2725D5C9" w14:textId="089A2873" w:rsidR="00441055" w:rsidRPr="0096205B" w:rsidRDefault="00DC388D" w:rsidP="00720B61">
      <w:pPr>
        <w:pStyle w:val="berschrift2BCP"/>
        <w:rPr>
          <w:rFonts w:asciiTheme="minorHAnsi" w:hAnsiTheme="minorHAnsi"/>
        </w:rPr>
      </w:pPr>
      <w:bookmarkStart w:id="9" w:name="_cnsqopl8i3kk" w:colFirst="0" w:colLast="0"/>
      <w:bookmarkStart w:id="10" w:name="_Toc126578596"/>
      <w:bookmarkEnd w:id="9"/>
      <w:r w:rsidRPr="0096205B">
        <w:rPr>
          <w:rFonts w:asciiTheme="minorHAnsi" w:hAnsiTheme="minorHAnsi"/>
        </w:rPr>
        <w:lastRenderedPageBreak/>
        <w:t xml:space="preserve">1.3 </w:t>
      </w:r>
      <w:r w:rsidR="0019446B" w:rsidRPr="0096205B">
        <w:rPr>
          <w:rFonts w:asciiTheme="minorHAnsi" w:hAnsiTheme="minorHAnsi"/>
        </w:rPr>
        <w:t>Risk propagation channels of climate extremes</w:t>
      </w:r>
      <w:r w:rsidRPr="0096205B">
        <w:rPr>
          <w:rFonts w:asciiTheme="minorHAnsi" w:hAnsiTheme="minorHAnsi"/>
        </w:rPr>
        <w:t xml:space="preserve"> in </w:t>
      </w:r>
      <w:r w:rsidR="0019446B" w:rsidRPr="0096205B">
        <w:rPr>
          <w:rFonts w:asciiTheme="minorHAnsi" w:hAnsiTheme="minorHAnsi"/>
        </w:rPr>
        <w:t>the EU bioeconomy</w:t>
      </w:r>
      <w:bookmarkEnd w:id="10"/>
    </w:p>
    <w:p w14:paraId="7DDA9B85" w14:textId="52727B61" w:rsidR="00C06675" w:rsidRPr="0096205B" w:rsidRDefault="00DE27A0" w:rsidP="009F258F">
      <w:pPr>
        <w:spacing w:before="240" w:after="0"/>
        <w:rPr>
          <w:rFonts w:asciiTheme="minorHAnsi" w:hAnsiTheme="minorHAnsi"/>
          <w:lang w:val="en-US"/>
        </w:rPr>
      </w:pPr>
      <w:r w:rsidRPr="0096205B">
        <w:rPr>
          <w:rFonts w:asciiTheme="minorHAnsi" w:hAnsiTheme="minorHAnsi"/>
          <w:lang w:val="en-US"/>
        </w:rPr>
        <w:t xml:space="preserve">A bioeconomy </w:t>
      </w:r>
      <w:r w:rsidR="003C1E8E" w:rsidRPr="0096205B">
        <w:rPr>
          <w:rFonts w:asciiTheme="minorHAnsi" w:hAnsiTheme="minorHAnsi"/>
          <w:lang w:val="en-US"/>
        </w:rPr>
        <w:t>can be</w:t>
      </w:r>
      <w:r w:rsidRPr="0096205B">
        <w:rPr>
          <w:rFonts w:asciiTheme="minorHAnsi" w:hAnsiTheme="minorHAnsi"/>
          <w:lang w:val="en-US"/>
        </w:rPr>
        <w:t xml:space="preserve"> characterized by the use of biological inputs </w:t>
      </w:r>
      <w:r w:rsidR="009F258F" w:rsidRPr="0096205B">
        <w:rPr>
          <w:rFonts w:asciiTheme="minorHAnsi" w:hAnsiTheme="minorHAnsi"/>
          <w:lang w:val="en-US"/>
        </w:rPr>
        <w:t xml:space="preserve">and </w:t>
      </w:r>
      <w:r w:rsidR="003C1E8E" w:rsidRPr="0096205B">
        <w:rPr>
          <w:rFonts w:asciiTheme="minorHAnsi" w:hAnsiTheme="minorHAnsi"/>
          <w:lang w:val="en-US"/>
        </w:rPr>
        <w:t xml:space="preserve">the supply of </w:t>
      </w:r>
      <w:r w:rsidR="009F258F" w:rsidRPr="0096205B">
        <w:rPr>
          <w:rFonts w:asciiTheme="minorHAnsi" w:hAnsiTheme="minorHAnsi"/>
          <w:lang w:val="en-US"/>
        </w:rPr>
        <w:t xml:space="preserve">biobased outputs </w:t>
      </w:r>
      <w:r w:rsidR="003C1E8E" w:rsidRPr="0096205B">
        <w:rPr>
          <w:rFonts w:asciiTheme="minorHAnsi" w:hAnsiTheme="minorHAnsi"/>
          <w:lang w:val="en-US"/>
        </w:rPr>
        <w:t>by</w:t>
      </w:r>
      <w:r w:rsidRPr="0096205B">
        <w:rPr>
          <w:rFonts w:asciiTheme="minorHAnsi" w:hAnsiTheme="minorHAnsi"/>
          <w:lang w:val="en-US"/>
        </w:rPr>
        <w:t xml:space="preserve"> multiple food and non-food supply chains such as </w:t>
      </w:r>
      <w:r w:rsidR="0056199D" w:rsidRPr="0096205B">
        <w:rPr>
          <w:rFonts w:asciiTheme="minorHAnsi" w:hAnsiTheme="minorHAnsi"/>
          <w:lang w:val="en-US"/>
        </w:rPr>
        <w:t xml:space="preserve">chemistry, </w:t>
      </w:r>
      <w:r w:rsidRPr="0096205B">
        <w:rPr>
          <w:rFonts w:asciiTheme="minorHAnsi" w:hAnsiTheme="minorHAnsi"/>
          <w:lang w:val="en-US"/>
        </w:rPr>
        <w:t>textiles, construction materials and energy</w:t>
      </w:r>
      <w:r w:rsidR="00115F5B" w:rsidRPr="0096205B">
        <w:rPr>
          <w:rFonts w:asciiTheme="minorHAnsi" w:hAnsiTheme="minorHAnsi"/>
          <w:lang w:val="en-US"/>
        </w:rPr>
        <w:t xml:space="preserve"> </w:t>
      </w:r>
      <w:sdt>
        <w:sdtPr>
          <w:rPr>
            <w:rFonts w:asciiTheme="minorHAnsi" w:hAnsiTheme="minorHAnsi"/>
            <w:lang w:val="en-US"/>
          </w:rPr>
          <w:alias w:val="Don't edit this field"/>
          <w:tag w:val="CitaviPlaceholder#901f5f74-de10-4975-a060-aefd9fcc703c"/>
          <w:id w:val="-1949768280"/>
          <w:placeholder>
            <w:docPart w:val="DefaultPlaceholder_-1854013440"/>
          </w:placeholder>
        </w:sdtPr>
        <w:sdtContent>
          <w:r w:rsidR="00115F5B" w:rsidRPr="0096205B">
            <w:rPr>
              <w:rFonts w:asciiTheme="minorHAnsi" w:hAnsiTheme="minorHAnsi"/>
              <w:lang w:val="en-US"/>
            </w:rPr>
            <w:fldChar w:fldCharType="begin"/>
          </w:r>
          <w:r w:rsidR="00115F5B" w:rsidRPr="0096205B">
            <w:rPr>
              <w:rFonts w:asciiTheme="minorHAnsi" w:hAnsiTheme="minorHAnsi"/>
              <w:lang w:val="en-US"/>
            </w:rPr>
            <w:instrText>ADDIN CitaviPlaceholder{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}</w:instrText>
          </w:r>
          <w:r w:rsidR="00115F5B" w:rsidRPr="0096205B">
            <w:rPr>
              <w:rFonts w:asciiTheme="minorHAnsi" w:hAnsiTheme="minorHAnsi"/>
              <w:lang w:val="en-US"/>
            </w:rPr>
            <w:fldChar w:fldCharType="separate"/>
          </w:r>
          <w:r w:rsidR="00115F5B" w:rsidRPr="0096205B">
            <w:rPr>
              <w:rFonts w:asciiTheme="minorHAnsi" w:hAnsiTheme="minorHAnsi"/>
              <w:lang w:val="en-US"/>
            </w:rPr>
            <w:t>(for example, Kircher, 2021)</w:t>
          </w:r>
          <w:r w:rsidR="00115F5B" w:rsidRPr="0096205B">
            <w:rPr>
              <w:rFonts w:asciiTheme="minorHAnsi" w:hAnsiTheme="minorHAnsi"/>
              <w:lang w:val="en-US"/>
            </w:rPr>
            <w:fldChar w:fldCharType="end"/>
          </w:r>
        </w:sdtContent>
      </w:sdt>
      <w:r w:rsidR="00115F5B" w:rsidRPr="0096205B">
        <w:rPr>
          <w:rFonts w:asciiTheme="minorHAnsi" w:hAnsiTheme="minorHAnsi"/>
          <w:lang w:val="en-US"/>
        </w:rPr>
        <w:t>.</w:t>
      </w:r>
      <w:r w:rsidRPr="0096205B">
        <w:rPr>
          <w:rFonts w:asciiTheme="minorHAnsi" w:hAnsiTheme="minorHAnsi"/>
          <w:lang w:val="en-US"/>
        </w:rPr>
        <w:t xml:space="preserve"> </w:t>
      </w:r>
      <w:r w:rsidR="003C1E8E" w:rsidRPr="0096205B">
        <w:rPr>
          <w:rFonts w:asciiTheme="minorHAnsi" w:hAnsiTheme="minorHAnsi"/>
          <w:lang w:val="en-US"/>
        </w:rPr>
        <w:t xml:space="preserve">As an emergent behavior of the </w:t>
      </w:r>
      <w:r w:rsidR="0056199D" w:rsidRPr="0096205B">
        <w:rPr>
          <w:rFonts w:asciiTheme="minorHAnsi" w:hAnsiTheme="minorHAnsi"/>
          <w:lang w:val="en-US"/>
        </w:rPr>
        <w:t xml:space="preserve">climate </w:t>
      </w:r>
      <w:r w:rsidR="003C1E8E" w:rsidRPr="0096205B">
        <w:rPr>
          <w:rFonts w:asciiTheme="minorHAnsi" w:hAnsiTheme="minorHAnsi"/>
          <w:lang w:val="en-US"/>
        </w:rPr>
        <w:t>system</w:t>
      </w:r>
      <w:r w:rsidR="009F258F" w:rsidRPr="0096205B">
        <w:rPr>
          <w:rFonts w:asciiTheme="minorHAnsi" w:hAnsiTheme="minorHAnsi"/>
          <w:lang w:val="en-US"/>
        </w:rPr>
        <w:t>,</w:t>
      </w:r>
      <w:r w:rsidR="0056199D" w:rsidRPr="0096205B">
        <w:rPr>
          <w:rFonts w:asciiTheme="minorHAnsi" w:hAnsiTheme="minorHAnsi"/>
          <w:lang w:val="en-US"/>
        </w:rPr>
        <w:t xml:space="preserve"> </w:t>
      </w:r>
      <w:r w:rsidR="009F258F" w:rsidRPr="0096205B">
        <w:rPr>
          <w:rFonts w:asciiTheme="minorHAnsi" w:hAnsiTheme="minorHAnsi"/>
          <w:lang w:val="en-US"/>
        </w:rPr>
        <w:t xml:space="preserve">climate extremes </w:t>
      </w:r>
      <w:r w:rsidR="003C1E8E" w:rsidRPr="0096205B">
        <w:rPr>
          <w:rFonts w:asciiTheme="minorHAnsi" w:hAnsiTheme="minorHAnsi"/>
          <w:lang w:val="en-US"/>
        </w:rPr>
        <w:t xml:space="preserve">adversely affect ecosystem productivity and </w:t>
      </w:r>
      <w:r w:rsidR="009F258F" w:rsidRPr="0096205B">
        <w:rPr>
          <w:rFonts w:asciiTheme="minorHAnsi" w:hAnsiTheme="minorHAnsi"/>
          <w:lang w:val="en-US"/>
        </w:rPr>
        <w:t xml:space="preserve">propagate as </w:t>
      </w:r>
      <w:r w:rsidR="00601443" w:rsidRPr="0096205B">
        <w:rPr>
          <w:rFonts w:asciiTheme="minorHAnsi" w:hAnsiTheme="minorHAnsi"/>
          <w:lang w:val="en-US"/>
        </w:rPr>
        <w:t xml:space="preserve">biomass supply shocks </w:t>
      </w:r>
      <w:r w:rsidR="0035164B" w:rsidRPr="0096205B">
        <w:rPr>
          <w:rFonts w:asciiTheme="minorHAnsi" w:hAnsiTheme="minorHAnsi"/>
          <w:lang w:val="en-US"/>
        </w:rPr>
        <w:t>through biobased supply chains on to the household</w:t>
      </w:r>
      <w:r w:rsidR="00601443" w:rsidRPr="0096205B">
        <w:rPr>
          <w:rFonts w:asciiTheme="minorHAnsi" w:hAnsiTheme="minorHAnsi"/>
          <w:lang w:val="en-US"/>
        </w:rPr>
        <w:t xml:space="preserve"> </w:t>
      </w:r>
      <w:r w:rsidR="0035164B" w:rsidRPr="0096205B">
        <w:rPr>
          <w:rFonts w:asciiTheme="minorHAnsi" w:hAnsiTheme="minorHAnsi"/>
          <w:lang w:val="en-US"/>
        </w:rPr>
        <w:t xml:space="preserve">level in society. </w:t>
      </w:r>
      <w:r w:rsidR="00601443" w:rsidRPr="0096205B">
        <w:rPr>
          <w:rFonts w:asciiTheme="minorHAnsi" w:hAnsiTheme="minorHAnsi"/>
          <w:lang w:val="en-US"/>
        </w:rPr>
        <w:t xml:space="preserve">Climate induced impacts </w:t>
      </w:r>
      <w:r w:rsidRPr="0096205B">
        <w:rPr>
          <w:rFonts w:asciiTheme="minorHAnsi" w:hAnsiTheme="minorHAnsi"/>
          <w:lang w:val="en-US"/>
        </w:rPr>
        <w:t>on supply chains and households</w:t>
      </w:r>
      <w:r w:rsidR="00601443" w:rsidRPr="0096205B">
        <w:rPr>
          <w:rFonts w:asciiTheme="minorHAnsi" w:hAnsiTheme="minorHAnsi"/>
          <w:lang w:val="en-US"/>
        </w:rPr>
        <w:t>, however,</w:t>
      </w:r>
      <w:r w:rsidRPr="0096205B">
        <w:rPr>
          <w:rFonts w:asciiTheme="minorHAnsi" w:hAnsiTheme="minorHAnsi"/>
          <w:lang w:val="en-US"/>
        </w:rPr>
        <w:t xml:space="preserve"> prove hard to isolate due to differences in the definition of extreme events, the </w:t>
      </w:r>
      <w:r w:rsidR="00601443" w:rsidRPr="0096205B">
        <w:rPr>
          <w:rFonts w:asciiTheme="minorHAnsi" w:hAnsiTheme="minorHAnsi"/>
          <w:lang w:val="en-US"/>
        </w:rPr>
        <w:t>lack of</w:t>
      </w:r>
      <w:r w:rsidR="0035164B" w:rsidRPr="0096205B">
        <w:rPr>
          <w:rFonts w:asciiTheme="minorHAnsi" w:hAnsiTheme="minorHAnsi"/>
          <w:lang w:val="en-US"/>
        </w:rPr>
        <w:t xml:space="preserve"> </w:t>
      </w:r>
      <w:r w:rsidR="00601443" w:rsidRPr="0096205B">
        <w:rPr>
          <w:rFonts w:asciiTheme="minorHAnsi" w:hAnsiTheme="minorHAnsi"/>
          <w:lang w:val="en-US"/>
        </w:rPr>
        <w:t xml:space="preserve">robust </w:t>
      </w:r>
      <w:r w:rsidR="0035164B" w:rsidRPr="0096205B">
        <w:rPr>
          <w:rFonts w:asciiTheme="minorHAnsi" w:hAnsiTheme="minorHAnsi"/>
          <w:lang w:val="en-US"/>
        </w:rPr>
        <w:t>d</w:t>
      </w:r>
      <w:r w:rsidRPr="0096205B">
        <w:rPr>
          <w:rFonts w:asciiTheme="minorHAnsi" w:hAnsiTheme="minorHAnsi"/>
          <w:lang w:val="en-US"/>
        </w:rPr>
        <w:t>a</w:t>
      </w:r>
      <w:r w:rsidR="0035164B" w:rsidRPr="0096205B">
        <w:rPr>
          <w:rFonts w:asciiTheme="minorHAnsi" w:hAnsiTheme="minorHAnsi"/>
          <w:lang w:val="en-US"/>
        </w:rPr>
        <w:t>ta</w:t>
      </w:r>
      <w:r w:rsidRPr="0096205B">
        <w:rPr>
          <w:rFonts w:asciiTheme="minorHAnsi" w:hAnsiTheme="minorHAnsi"/>
          <w:lang w:val="en-US"/>
        </w:rPr>
        <w:t>bases</w:t>
      </w:r>
      <w:r w:rsidR="0035164B" w:rsidRPr="0096205B">
        <w:rPr>
          <w:rFonts w:asciiTheme="minorHAnsi" w:hAnsiTheme="minorHAnsi"/>
          <w:lang w:val="en-US"/>
        </w:rPr>
        <w:t>, as well as</w:t>
      </w:r>
      <w:r w:rsidRPr="0096205B">
        <w:rPr>
          <w:rFonts w:asciiTheme="minorHAnsi" w:hAnsiTheme="minorHAnsi"/>
          <w:lang w:val="en-US"/>
        </w:rPr>
        <w:t xml:space="preserve"> </w:t>
      </w:r>
      <w:r w:rsidR="00290C17" w:rsidRPr="0096205B">
        <w:rPr>
          <w:rFonts w:asciiTheme="minorHAnsi" w:hAnsiTheme="minorHAnsi"/>
          <w:lang w:val="en-US"/>
        </w:rPr>
        <w:t xml:space="preserve">to </w:t>
      </w:r>
      <w:r w:rsidR="00BF52CC" w:rsidRPr="0096205B">
        <w:rPr>
          <w:rFonts w:asciiTheme="minorHAnsi" w:hAnsiTheme="minorHAnsi"/>
          <w:lang w:val="en-US"/>
        </w:rPr>
        <w:t>model limitations</w:t>
      </w:r>
      <w:r w:rsidR="00523D03" w:rsidRPr="0096205B">
        <w:rPr>
          <w:rFonts w:asciiTheme="minorHAnsi" w:hAnsiTheme="minorHAnsi"/>
          <w:lang w:val="en-US"/>
        </w:rPr>
        <w:t xml:space="preserve"> </w:t>
      </w:r>
      <w:sdt>
        <w:sdtPr>
          <w:rPr>
            <w:rFonts w:asciiTheme="minorHAnsi" w:hAnsiTheme="minorHAnsi"/>
            <w:lang w:val="en-US"/>
          </w:rPr>
          <w:alias w:val="Don't edit this field"/>
          <w:tag w:val="CitaviPlaceholder#dc0c0a3a-0eae-4044-bee4-cdf482594f0d"/>
          <w:id w:val="-1322888965"/>
          <w:placeholder>
            <w:docPart w:val="DefaultPlaceholder_-1854013440"/>
          </w:placeholder>
        </w:sdtPr>
        <w:sdtContent>
          <w:r w:rsidR="00523D03" w:rsidRPr="0096205B">
            <w:rPr>
              <w:rFonts w:asciiTheme="minorHAnsi" w:hAnsiTheme="minorHAnsi"/>
              <w:lang w:val="en-US"/>
            </w:rPr>
            <w:fldChar w:fldCharType="begin"/>
          </w:r>
          <w:r w:rsidR="00DE489C" w:rsidRPr="0096205B">
            <w:rPr>
              <w:rFonts w:asciiTheme="minorHAnsi" w:hAnsiTheme="minorHAnsi"/>
              <w:lang w:val="en-US"/>
            </w:rPr>
            <w:instrText>ADDIN CitaviPlaceholder{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}</w:instrText>
          </w:r>
          <w:r w:rsidR="00523D03" w:rsidRPr="0096205B">
            <w:rPr>
              <w:rFonts w:asciiTheme="minorHAnsi" w:hAnsiTheme="minorHAnsi"/>
              <w:lang w:val="en-US"/>
            </w:rPr>
            <w:fldChar w:fldCharType="separate"/>
          </w:r>
          <w:r w:rsidR="00DE489C" w:rsidRPr="0096205B">
            <w:rPr>
              <w:rFonts w:asciiTheme="minorHAnsi" w:hAnsiTheme="minorHAnsi"/>
              <w:lang w:val="en-US"/>
            </w:rPr>
            <w:t>(Arto et al., 2014; Schewe et al., 2019)</w:t>
          </w:r>
          <w:r w:rsidR="00523D03" w:rsidRPr="0096205B">
            <w:rPr>
              <w:rFonts w:asciiTheme="minorHAnsi" w:hAnsiTheme="minorHAnsi"/>
              <w:lang w:val="en-US"/>
            </w:rPr>
            <w:fldChar w:fldCharType="end"/>
          </w:r>
        </w:sdtContent>
      </w:sdt>
      <w:r w:rsidR="009F258F" w:rsidRPr="0096205B">
        <w:rPr>
          <w:rFonts w:asciiTheme="minorHAnsi" w:hAnsiTheme="minorHAnsi"/>
          <w:lang w:val="en-US"/>
        </w:rPr>
        <w:t>.</w:t>
      </w:r>
      <w:r w:rsidRPr="0096205B">
        <w:rPr>
          <w:rFonts w:asciiTheme="minorHAnsi" w:hAnsiTheme="minorHAnsi"/>
          <w:lang w:val="en-US"/>
        </w:rPr>
        <w:t xml:space="preserve"> </w:t>
      </w:r>
      <w:r w:rsidR="00BF52CC" w:rsidRPr="0096205B">
        <w:rPr>
          <w:rFonts w:asciiTheme="minorHAnsi" w:hAnsiTheme="minorHAnsi"/>
          <w:lang w:val="en-US"/>
        </w:rPr>
        <w:t>Apart from the biophysical shocks</w:t>
      </w:r>
      <w:r w:rsidR="00290C17" w:rsidRPr="0096205B">
        <w:rPr>
          <w:rFonts w:asciiTheme="minorHAnsi" w:hAnsiTheme="minorHAnsi"/>
          <w:lang w:val="en-US"/>
        </w:rPr>
        <w:t xml:space="preserve">, </w:t>
      </w:r>
      <w:r w:rsidR="00E43E4B" w:rsidRPr="0096205B">
        <w:rPr>
          <w:rFonts w:asciiTheme="minorHAnsi" w:hAnsiTheme="minorHAnsi"/>
          <w:lang w:val="en-US"/>
        </w:rPr>
        <w:t xml:space="preserve">economic impacts of extreme weather events are </w:t>
      </w:r>
      <w:r w:rsidR="00BF52CC" w:rsidRPr="0096205B">
        <w:rPr>
          <w:rFonts w:asciiTheme="minorHAnsi" w:hAnsiTheme="minorHAnsi"/>
          <w:lang w:val="en-US"/>
        </w:rPr>
        <w:t>even more challenging to estimate due to</w:t>
      </w:r>
      <w:r w:rsidR="00E43E4B" w:rsidRPr="0096205B">
        <w:rPr>
          <w:rFonts w:asciiTheme="minorHAnsi" w:hAnsiTheme="minorHAnsi"/>
          <w:lang w:val="en-US"/>
        </w:rPr>
        <w:t xml:space="preserve"> the complexity of the </w:t>
      </w:r>
      <w:r w:rsidR="00BF52CC" w:rsidRPr="0096205B">
        <w:rPr>
          <w:rFonts w:asciiTheme="minorHAnsi" w:hAnsiTheme="minorHAnsi"/>
          <w:lang w:val="en-US"/>
        </w:rPr>
        <w:t>risk propagation channels</w:t>
      </w:r>
      <w:r w:rsidR="00E43E4B" w:rsidRPr="0096205B">
        <w:rPr>
          <w:rFonts w:asciiTheme="minorHAnsi" w:hAnsiTheme="minorHAnsi"/>
          <w:lang w:val="en-US"/>
        </w:rPr>
        <w:t xml:space="preserve"> and </w:t>
      </w:r>
      <w:r w:rsidR="00BF52CC" w:rsidRPr="0096205B">
        <w:rPr>
          <w:rFonts w:asciiTheme="minorHAnsi" w:hAnsiTheme="minorHAnsi"/>
          <w:lang w:val="en-US"/>
        </w:rPr>
        <w:t xml:space="preserve">their </w:t>
      </w:r>
      <w:r w:rsidR="00E43E4B" w:rsidRPr="0096205B">
        <w:rPr>
          <w:rFonts w:asciiTheme="minorHAnsi" w:hAnsiTheme="minorHAnsi"/>
          <w:lang w:val="en-US"/>
        </w:rPr>
        <w:t>feedback effects in interrelated social-ecological systems</w:t>
      </w:r>
      <w:r w:rsidR="00837C05" w:rsidRPr="0096205B">
        <w:rPr>
          <w:rFonts w:asciiTheme="minorHAnsi" w:hAnsiTheme="minorHAnsi"/>
          <w:lang w:val="en-US"/>
        </w:rPr>
        <w:t xml:space="preserve"> </w:t>
      </w:r>
      <w:sdt>
        <w:sdtPr>
          <w:rPr>
            <w:rFonts w:asciiTheme="minorHAnsi" w:hAnsiTheme="minorHAnsi"/>
            <w:lang w:val="en-US"/>
          </w:rPr>
          <w:alias w:val="Don't edit this field"/>
          <w:tag w:val="CitaviPlaceholder#3b2b96cd-84a2-462d-800d-5a3981c2178a"/>
          <w:id w:val="1380901401"/>
          <w:placeholder>
            <w:docPart w:val="DefaultPlaceholder_-1854013440"/>
          </w:placeholder>
        </w:sdtPr>
        <w:sdtContent>
          <w:r w:rsidR="00837C05" w:rsidRPr="0096205B">
            <w:rPr>
              <w:rFonts w:asciiTheme="minorHAnsi" w:hAnsiTheme="minorHAnsi"/>
              <w:lang w:val="en-US"/>
            </w:rPr>
            <w:fldChar w:fldCharType="begin"/>
          </w:r>
          <w:r w:rsidR="00DE489C" w:rsidRPr="0096205B">
            <w:rPr>
              <w:rFonts w:asciiTheme="minorHAnsi" w:hAnsiTheme="minorHAnsi"/>
              <w:lang w:val="en-US"/>
            </w:rPr>
            <w:instrText>ADDIN CitaviPlaceholder{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}</w:instrText>
          </w:r>
          <w:r w:rsidR="00837C05" w:rsidRPr="0096205B">
            <w:rPr>
              <w:rFonts w:asciiTheme="minorHAnsi" w:hAnsiTheme="minorHAnsi"/>
              <w:lang w:val="en-US"/>
            </w:rPr>
            <w:fldChar w:fldCharType="separate"/>
          </w:r>
          <w:r w:rsidR="00DE489C" w:rsidRPr="0096205B">
            <w:rPr>
              <w:rFonts w:asciiTheme="minorHAnsi" w:hAnsiTheme="minorHAnsi"/>
              <w:lang w:val="en-US"/>
            </w:rPr>
            <w:t>(Challinor et al., 2018)</w:t>
          </w:r>
          <w:r w:rsidR="00837C05" w:rsidRPr="0096205B">
            <w:rPr>
              <w:rFonts w:asciiTheme="minorHAnsi" w:hAnsiTheme="minorHAnsi"/>
              <w:lang w:val="en-US"/>
            </w:rPr>
            <w:fldChar w:fldCharType="end"/>
          </w:r>
        </w:sdtContent>
      </w:sdt>
      <w:r w:rsidR="00837C05" w:rsidRPr="0096205B">
        <w:rPr>
          <w:rFonts w:asciiTheme="minorHAnsi" w:hAnsiTheme="minorHAnsi"/>
          <w:lang w:val="en-US"/>
        </w:rPr>
        <w:t>.</w:t>
      </w:r>
      <w:r w:rsidR="00E43E4B" w:rsidRPr="0096205B">
        <w:rPr>
          <w:rFonts w:asciiTheme="minorHAnsi" w:hAnsiTheme="minorHAnsi"/>
          <w:lang w:val="en-US"/>
        </w:rPr>
        <w:t xml:space="preserve"> A</w:t>
      </w:r>
      <w:r w:rsidR="0019446B" w:rsidRPr="0096205B">
        <w:rPr>
          <w:rFonts w:asciiTheme="minorHAnsi" w:hAnsiTheme="minorHAnsi"/>
          <w:lang w:val="en-US"/>
        </w:rPr>
        <w:t xml:space="preserve">griculture and food activities </w:t>
      </w:r>
      <w:r w:rsidR="00601443" w:rsidRPr="0096205B">
        <w:rPr>
          <w:rFonts w:asciiTheme="minorHAnsi" w:hAnsiTheme="minorHAnsi"/>
          <w:lang w:val="en-US"/>
        </w:rPr>
        <w:t xml:space="preserve">are generally </w:t>
      </w:r>
      <w:r w:rsidR="0019446B" w:rsidRPr="0096205B">
        <w:rPr>
          <w:rFonts w:asciiTheme="minorHAnsi" w:hAnsiTheme="minorHAnsi"/>
          <w:lang w:val="en-US"/>
        </w:rPr>
        <w:t>understood</w:t>
      </w:r>
      <w:r w:rsidR="00601443" w:rsidRPr="0096205B">
        <w:rPr>
          <w:rFonts w:asciiTheme="minorHAnsi" w:hAnsiTheme="minorHAnsi"/>
          <w:lang w:val="en-US"/>
        </w:rPr>
        <w:t xml:space="preserve"> as complex adaptive systems </w:t>
      </w:r>
      <w:r w:rsidR="00290C17" w:rsidRPr="0096205B">
        <w:rPr>
          <w:rFonts w:asciiTheme="minorHAnsi" w:hAnsiTheme="minorHAnsi"/>
          <w:lang w:val="en-US"/>
        </w:rPr>
        <w:t xml:space="preserve">in heterogeneous contexts </w:t>
      </w:r>
      <w:r w:rsidR="00601443" w:rsidRPr="0096205B">
        <w:rPr>
          <w:rFonts w:asciiTheme="minorHAnsi" w:hAnsiTheme="minorHAnsi"/>
          <w:lang w:val="en-US"/>
        </w:rPr>
        <w:t>(Lansing, 2003)</w:t>
      </w:r>
      <w:r w:rsidR="009F258F" w:rsidRPr="0096205B">
        <w:rPr>
          <w:rFonts w:asciiTheme="minorHAnsi" w:hAnsiTheme="minorHAnsi"/>
          <w:lang w:val="en-US"/>
        </w:rPr>
        <w:t xml:space="preserve"> and </w:t>
      </w:r>
      <w:r w:rsidR="0019446B" w:rsidRPr="0096205B">
        <w:rPr>
          <w:rFonts w:asciiTheme="minorHAnsi" w:hAnsiTheme="minorHAnsi"/>
          <w:lang w:val="en-US"/>
        </w:rPr>
        <w:t xml:space="preserve">their </w:t>
      </w:r>
      <w:r w:rsidR="009F258F" w:rsidRPr="0096205B">
        <w:rPr>
          <w:rFonts w:asciiTheme="minorHAnsi" w:hAnsiTheme="minorHAnsi"/>
          <w:lang w:val="en-US"/>
        </w:rPr>
        <w:t>c</w:t>
      </w:r>
      <w:r w:rsidR="00290C17" w:rsidRPr="0096205B">
        <w:rPr>
          <w:rFonts w:asciiTheme="minorHAnsi" w:hAnsiTheme="minorHAnsi"/>
          <w:lang w:val="en-US"/>
        </w:rPr>
        <w:t xml:space="preserve">omplexity is </w:t>
      </w:r>
      <w:r w:rsidR="00341C3C" w:rsidRPr="0096205B">
        <w:rPr>
          <w:rFonts w:asciiTheme="minorHAnsi" w:hAnsiTheme="minorHAnsi"/>
          <w:lang w:val="en-US"/>
        </w:rPr>
        <w:t xml:space="preserve">further increased by </w:t>
      </w:r>
      <w:r w:rsidR="00061CCE" w:rsidRPr="0096205B">
        <w:rPr>
          <w:rFonts w:asciiTheme="minorHAnsi" w:hAnsiTheme="minorHAnsi"/>
          <w:lang w:val="en-US"/>
        </w:rPr>
        <w:t xml:space="preserve">transnational supply chains in the global food trade network </w:t>
      </w:r>
      <w:sdt>
        <w:sdtPr>
          <w:rPr>
            <w:rFonts w:asciiTheme="minorHAnsi" w:hAnsiTheme="minorHAnsi"/>
            <w:lang w:val="en-US"/>
          </w:rPr>
          <w:alias w:val="Don't edit this field"/>
          <w:tag w:val="CitaviPlaceholder#1604d77c-db60-4068-999e-6846100bfde7"/>
          <w:id w:val="1503478648"/>
          <w:placeholder>
            <w:docPart w:val="DefaultPlaceholder_-1854013440"/>
          </w:placeholder>
        </w:sdtPr>
        <w:sdtContent>
          <w:r w:rsidR="00837C05" w:rsidRPr="0096205B">
            <w:rPr>
              <w:rFonts w:asciiTheme="minorHAnsi" w:hAnsiTheme="minorHAnsi"/>
              <w:lang w:val="en-US"/>
            </w:rPr>
            <w:fldChar w:fldCharType="begin"/>
          </w:r>
          <w:r w:rsidR="00DE489C" w:rsidRPr="0096205B">
            <w:rPr>
              <w:rFonts w:asciiTheme="minorHAnsi" w:hAnsiTheme="minorHAnsi"/>
              <w:lang w:val="en-US"/>
            </w:rPr>
            <w:instrText>ADDIN CitaviPlaceholder{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</w:instrText>
          </w:r>
          <w:r w:rsidR="00DE489C" w:rsidRPr="00136BD8">
            <w:rPr>
              <w:rFonts w:asciiTheme="minorHAnsi" w:hAnsiTheme="minorHAnsi"/>
              <w:lang w:val="nl-NL"/>
            </w:rPr>
            <w:instrText>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}</w:instrText>
          </w:r>
          <w:r w:rsidR="00837C05" w:rsidRPr="0096205B">
            <w:rPr>
              <w:rFonts w:asciiTheme="minorHAnsi" w:hAnsiTheme="minorHAnsi"/>
              <w:lang w:val="en-US"/>
            </w:rPr>
            <w:fldChar w:fldCharType="separate"/>
          </w:r>
          <w:r w:rsidR="00DE489C" w:rsidRPr="00136BD8">
            <w:rPr>
              <w:rFonts w:asciiTheme="minorHAnsi" w:hAnsiTheme="minorHAnsi"/>
              <w:lang w:val="nl-NL"/>
            </w:rPr>
            <w:t>(Puma et al., 2015; Bednar-Friedl et al., 2022)</w:t>
          </w:r>
          <w:r w:rsidR="00837C05" w:rsidRPr="0096205B">
            <w:rPr>
              <w:rFonts w:asciiTheme="minorHAnsi" w:hAnsiTheme="minorHAnsi"/>
              <w:lang w:val="en-US"/>
            </w:rPr>
            <w:fldChar w:fldCharType="end"/>
          </w:r>
        </w:sdtContent>
      </w:sdt>
      <w:r w:rsidR="00290C17" w:rsidRPr="00136BD8">
        <w:rPr>
          <w:rFonts w:asciiTheme="minorHAnsi" w:hAnsiTheme="minorHAnsi"/>
          <w:lang w:val="nl-NL"/>
        </w:rPr>
        <w:t xml:space="preserve">. </w:t>
      </w:r>
      <w:r w:rsidR="00C50664" w:rsidRPr="00136BD8">
        <w:rPr>
          <w:rFonts w:asciiTheme="minorHAnsi" w:hAnsiTheme="minorHAnsi"/>
          <w:lang w:val="nl-NL"/>
        </w:rPr>
        <w:t>FAO</w:t>
      </w:r>
      <w:r w:rsidR="00C06675" w:rsidRPr="00136BD8">
        <w:rPr>
          <w:rFonts w:asciiTheme="minorHAnsi" w:hAnsiTheme="minorHAnsi"/>
          <w:lang w:val="nl-NL"/>
        </w:rPr>
        <w:t xml:space="preserve"> </w:t>
      </w:r>
      <w:sdt>
        <w:sdtPr>
          <w:rPr>
            <w:rFonts w:asciiTheme="minorHAnsi" w:hAnsiTheme="minorHAnsi"/>
            <w:lang w:val="en-US"/>
          </w:rPr>
          <w:alias w:val="Don't edit this field"/>
          <w:tag w:val="CitaviPlaceholder#6134ba98-24f7-4555-b7f7-115947b9c41b"/>
          <w:id w:val="-2011522590"/>
          <w:placeholder>
            <w:docPart w:val="DefaultPlaceholder_-1854013440"/>
          </w:placeholder>
        </w:sdtPr>
        <w:sdtContent>
          <w:r w:rsidR="00C06675" w:rsidRPr="0096205B">
            <w:rPr>
              <w:rFonts w:asciiTheme="minorHAnsi" w:hAnsiTheme="minorHAnsi"/>
              <w:lang w:val="en-US"/>
            </w:rPr>
            <w:fldChar w:fldCharType="begin"/>
          </w:r>
          <w:r w:rsidR="00C06675" w:rsidRPr="00136BD8">
            <w:rPr>
              <w:rFonts w:asciiTheme="minorHAnsi" w:hAnsiTheme="minorHAnsi"/>
              <w:lang w:val="nl-NL"/>
            </w:rPr>
            <w:instrText>ADDIN CitaviPlaceholder{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}</w:instrText>
          </w:r>
          <w:r w:rsidR="00C06675" w:rsidRPr="0096205B">
            <w:rPr>
              <w:rFonts w:asciiTheme="minorHAnsi" w:hAnsiTheme="minorHAnsi"/>
              <w:lang w:val="en-US"/>
            </w:rPr>
            <w:fldChar w:fldCharType="separate"/>
          </w:r>
          <w:r w:rsidR="00C06675" w:rsidRPr="00136BD8">
            <w:rPr>
              <w:rFonts w:asciiTheme="minorHAnsi" w:hAnsiTheme="minorHAnsi"/>
              <w:lang w:val="nl-NL"/>
            </w:rPr>
            <w:t>(2011)</w:t>
          </w:r>
          <w:r w:rsidR="00C06675" w:rsidRPr="0096205B">
            <w:rPr>
              <w:rFonts w:asciiTheme="minorHAnsi" w:hAnsiTheme="minorHAnsi"/>
              <w:lang w:val="en-US"/>
            </w:rPr>
            <w:fldChar w:fldCharType="end"/>
          </w:r>
        </w:sdtContent>
      </w:sdt>
      <w:r w:rsidR="00C50664" w:rsidRPr="00136BD8">
        <w:rPr>
          <w:rFonts w:asciiTheme="minorHAnsi" w:hAnsiTheme="minorHAnsi"/>
          <w:lang w:val="nl-NL"/>
        </w:rPr>
        <w:t xml:space="preserve"> warns that disproportional impacts of agricultural commodity or food price shocks on society emerge because governments and households assign low probability to the occurrence of extreme shock and, hence, are not prepared for </w:t>
      </w:r>
      <w:r w:rsidR="00055392" w:rsidRPr="00136BD8">
        <w:rPr>
          <w:rFonts w:asciiTheme="minorHAnsi" w:hAnsiTheme="minorHAnsi"/>
          <w:lang w:val="nl-NL"/>
        </w:rPr>
        <w:t>large-scale</w:t>
      </w:r>
      <w:r w:rsidR="00C50664" w:rsidRPr="00136BD8">
        <w:rPr>
          <w:rFonts w:asciiTheme="minorHAnsi" w:hAnsiTheme="minorHAnsi"/>
          <w:lang w:val="nl-NL"/>
        </w:rPr>
        <w:t xml:space="preserve"> (trade) disruptions. In line with this,</w:t>
      </w:r>
      <w:r w:rsidR="00663A72" w:rsidRPr="00136BD8">
        <w:rPr>
          <w:rFonts w:asciiTheme="minorHAnsi" w:hAnsiTheme="minorHAnsi"/>
          <w:lang w:val="nl-NL"/>
        </w:rPr>
        <w:t xml:space="preserve"> </w:t>
      </w:r>
      <w:sdt>
        <w:sdtPr>
          <w:rPr>
            <w:rFonts w:asciiTheme="minorHAnsi" w:hAnsiTheme="minorHAnsi"/>
            <w:lang w:val="en-US"/>
          </w:rPr>
          <w:alias w:val="Don't edit this field"/>
          <w:tag w:val="CitaviPlaceholder#d0a05897-84ae-4f5e-af76-4a9eddfff7ad"/>
          <w:id w:val="342743103"/>
          <w:placeholder>
            <w:docPart w:val="DefaultPlaceholder_-1854013440"/>
          </w:placeholder>
        </w:sdtPr>
        <w:sdtContent>
          <w:r w:rsidR="00663A72" w:rsidRPr="0096205B">
            <w:rPr>
              <w:rFonts w:asciiTheme="minorHAnsi" w:hAnsiTheme="minorHAnsi"/>
              <w:lang w:val="en-US"/>
            </w:rPr>
            <w:fldChar w:fldCharType="begin"/>
          </w:r>
          <w:r w:rsidR="00663A72" w:rsidRPr="00136BD8">
            <w:rPr>
              <w:rFonts w:asciiTheme="minorHAnsi" w:hAnsiTheme="minorHAnsi"/>
              <w:lang w:val="nl-NL"/>
            </w:rPr>
            <w:instrText>ADDIN CitaviPlaceholder{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</w:instrText>
          </w:r>
          <w:r w:rsidR="00663A72" w:rsidRPr="0096205B">
            <w:rPr>
              <w:rFonts w:asciiTheme="minorHAnsi" w:hAnsiTheme="minorHAnsi"/>
              <w:lang w:val="en-US"/>
            </w:rPr>
            <w:instrText>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}</w:instrText>
          </w:r>
          <w:r w:rsidR="00663A72" w:rsidRPr="0096205B">
            <w:rPr>
              <w:rFonts w:asciiTheme="minorHAnsi" w:hAnsiTheme="minorHAnsi"/>
              <w:lang w:val="en-US"/>
            </w:rPr>
            <w:fldChar w:fldCharType="separate"/>
          </w:r>
          <w:r w:rsidR="00DE489C" w:rsidRPr="0096205B">
            <w:rPr>
              <w:rFonts w:asciiTheme="minorHAnsi" w:hAnsiTheme="minorHAnsi"/>
              <w:lang w:val="en-US"/>
            </w:rPr>
            <w:t>(Foti et al., 2013; Dalin et al., 2017)</w:t>
          </w:r>
          <w:r w:rsidR="00663A72" w:rsidRPr="0096205B">
            <w:rPr>
              <w:rFonts w:asciiTheme="minorHAnsi" w:hAnsiTheme="minorHAnsi"/>
              <w:lang w:val="en-US"/>
            </w:rPr>
            <w:fldChar w:fldCharType="end"/>
          </w:r>
        </w:sdtContent>
      </w:sdt>
      <w:r w:rsidR="00663A72" w:rsidRPr="0096205B">
        <w:rPr>
          <w:rFonts w:asciiTheme="minorHAnsi" w:hAnsiTheme="minorHAnsi"/>
          <w:lang w:val="en-US"/>
        </w:rPr>
        <w:t xml:space="preserve"> </w:t>
      </w:r>
      <w:r w:rsidR="00C50664" w:rsidRPr="0096205B">
        <w:rPr>
          <w:rFonts w:asciiTheme="minorHAnsi" w:hAnsiTheme="minorHAnsi"/>
          <w:lang w:val="en-US"/>
        </w:rPr>
        <w:t xml:space="preserve">point at potential similarities with ecosystem behavior, where “increasing connectivity corresponds to increasing robustness for small shocks but to decreasing robustness in the face of large, cascading shocks up to the system”. Building on that knowledge base, </w:t>
      </w:r>
      <w:r w:rsidR="0059504A" w:rsidRPr="0096205B">
        <w:rPr>
          <w:rFonts w:asciiTheme="minorHAnsi" w:hAnsiTheme="minorHAnsi"/>
          <w:lang w:val="en-US"/>
        </w:rPr>
        <w:t>BIOCLIMAPATHS’ scientific basis for the logic flow of knowledge production is grou</w:t>
      </w:r>
      <w:r w:rsidR="00101E20" w:rsidRPr="0096205B">
        <w:rPr>
          <w:rFonts w:asciiTheme="minorHAnsi" w:hAnsiTheme="minorHAnsi"/>
          <w:lang w:val="en-US"/>
        </w:rPr>
        <w:t>nded in a systems perspective on</w:t>
      </w:r>
      <w:r w:rsidR="0059504A" w:rsidRPr="0096205B">
        <w:rPr>
          <w:rFonts w:asciiTheme="minorHAnsi" w:hAnsiTheme="minorHAnsi"/>
          <w:lang w:val="en-US"/>
        </w:rPr>
        <w:t xml:space="preserve"> bioeconomy transition paths in the interdependent social-ecological system </w:t>
      </w:r>
      <w:r w:rsidR="00BA1911" w:rsidRPr="0096205B">
        <w:rPr>
          <w:rFonts w:asciiTheme="minorHAnsi" w:hAnsiTheme="minorHAnsi"/>
          <w:lang w:val="en-US"/>
        </w:rPr>
        <w:t>(</w:t>
      </w:r>
      <w:r w:rsidR="00C06675" w:rsidRPr="0096205B">
        <w:rPr>
          <w:rFonts w:asciiTheme="minorHAnsi" w:hAnsiTheme="minorHAnsi"/>
          <w:lang w:val="en-US"/>
        </w:rPr>
        <w:t>Figure 1</w:t>
      </w:r>
      <w:r w:rsidR="00DD5A41" w:rsidRPr="0096205B">
        <w:rPr>
          <w:rFonts w:asciiTheme="minorHAnsi" w:hAnsiTheme="minorHAnsi"/>
          <w:lang w:val="en-US"/>
        </w:rPr>
        <w:t>.2</w:t>
      </w:r>
      <w:r w:rsidR="00BA1911" w:rsidRPr="0096205B">
        <w:rPr>
          <w:rFonts w:asciiTheme="minorHAnsi" w:hAnsiTheme="minorHAnsi"/>
          <w:lang w:val="en-US"/>
        </w:rPr>
        <w:t xml:space="preserve">). </w:t>
      </w:r>
    </w:p>
    <w:p w14:paraId="09AB3121" w14:textId="7B72CACA" w:rsidR="00DE27A0" w:rsidRPr="0096205B" w:rsidRDefault="00E43E4B" w:rsidP="009F258F">
      <w:pPr>
        <w:spacing w:before="240" w:after="0"/>
        <w:rPr>
          <w:rFonts w:asciiTheme="minorHAnsi" w:hAnsiTheme="minorHAnsi"/>
          <w:lang w:val="en-US"/>
        </w:rPr>
      </w:pPr>
      <w:r w:rsidRPr="0096205B">
        <w:rPr>
          <w:rFonts w:asciiTheme="minorHAnsi" w:hAnsiTheme="minorHAnsi"/>
          <w:lang w:val="en-US"/>
        </w:rPr>
        <w:t>Interdependency means</w:t>
      </w:r>
      <w:r w:rsidR="00BA1911" w:rsidRPr="0096205B">
        <w:rPr>
          <w:rFonts w:asciiTheme="minorHAnsi" w:hAnsiTheme="minorHAnsi"/>
          <w:lang w:val="en-US"/>
        </w:rPr>
        <w:t xml:space="preserve"> that social systems are dependent on life sustaining services from ecosystems</w:t>
      </w:r>
      <w:r w:rsidR="001B7A99" w:rsidRPr="0096205B">
        <w:rPr>
          <w:rFonts w:asciiTheme="minorHAnsi" w:hAnsiTheme="minorHAnsi"/>
          <w:lang w:val="en-US"/>
        </w:rPr>
        <w:t xml:space="preserve"> and the climate system</w:t>
      </w:r>
      <w:r w:rsidR="00BA1911" w:rsidRPr="0096205B">
        <w:rPr>
          <w:rFonts w:asciiTheme="minorHAnsi" w:hAnsiTheme="minorHAnsi"/>
          <w:lang w:val="en-US"/>
        </w:rPr>
        <w:t xml:space="preserve">, and that the </w:t>
      </w:r>
      <w:r w:rsidR="00637C3C" w:rsidRPr="0096205B">
        <w:rPr>
          <w:rFonts w:asciiTheme="minorHAnsi" w:hAnsiTheme="minorHAnsi"/>
          <w:lang w:val="en-US"/>
        </w:rPr>
        <w:t>behaviour</w:t>
      </w:r>
      <w:r w:rsidR="00BA1911" w:rsidRPr="0096205B">
        <w:rPr>
          <w:rFonts w:asciiTheme="minorHAnsi" w:hAnsiTheme="minorHAnsi"/>
          <w:lang w:val="en-US"/>
        </w:rPr>
        <w:t xml:space="preserve"> of ecosystems </w:t>
      </w:r>
      <w:r w:rsidR="001B7A99" w:rsidRPr="0096205B">
        <w:rPr>
          <w:rFonts w:asciiTheme="minorHAnsi" w:hAnsiTheme="minorHAnsi"/>
          <w:lang w:val="en-US"/>
        </w:rPr>
        <w:t xml:space="preserve">and the climate system </w:t>
      </w:r>
      <w:r w:rsidR="00BA1911" w:rsidRPr="0096205B">
        <w:rPr>
          <w:rFonts w:asciiTheme="minorHAnsi" w:hAnsiTheme="minorHAnsi"/>
          <w:lang w:val="en-US"/>
        </w:rPr>
        <w:t xml:space="preserve">is largely influenced by </w:t>
      </w:r>
      <w:r w:rsidR="001B7A99" w:rsidRPr="0096205B">
        <w:rPr>
          <w:rFonts w:asciiTheme="minorHAnsi" w:hAnsiTheme="minorHAnsi"/>
          <w:lang w:val="en-US"/>
        </w:rPr>
        <w:t>human (economic) conduct</w:t>
      </w:r>
      <w:r w:rsidR="00BA1911" w:rsidRPr="0096205B">
        <w:rPr>
          <w:rFonts w:asciiTheme="minorHAnsi" w:hAnsiTheme="minorHAnsi"/>
          <w:lang w:val="en-US"/>
        </w:rPr>
        <w:t xml:space="preserve"> and </w:t>
      </w:r>
      <w:r w:rsidR="00C50664" w:rsidRPr="0096205B">
        <w:rPr>
          <w:rFonts w:asciiTheme="minorHAnsi" w:hAnsiTheme="minorHAnsi"/>
          <w:lang w:val="en-US"/>
        </w:rPr>
        <w:t>their</w:t>
      </w:r>
      <w:r w:rsidR="001B7A99" w:rsidRPr="0096205B">
        <w:rPr>
          <w:rFonts w:asciiTheme="minorHAnsi" w:hAnsiTheme="minorHAnsi"/>
          <w:lang w:val="en-US"/>
        </w:rPr>
        <w:t xml:space="preserve"> governance structures</w:t>
      </w:r>
      <w:r w:rsidR="00BA1911" w:rsidRPr="0096205B">
        <w:rPr>
          <w:rFonts w:asciiTheme="minorHAnsi" w:hAnsiTheme="minorHAnsi"/>
          <w:lang w:val="en-US"/>
        </w:rPr>
        <w:t xml:space="preserve"> in society </w:t>
      </w:r>
      <w:sdt>
        <w:sdtPr>
          <w:rPr>
            <w:rFonts w:asciiTheme="minorHAnsi" w:hAnsiTheme="minorHAnsi"/>
            <w:lang w:val="en-US"/>
          </w:rPr>
          <w:alias w:val="Don't edit this field"/>
          <w:tag w:val="CitaviPlaceholder#1d71a39a-047a-40d4-8669-85ac975afe52"/>
          <w:id w:val="212472076"/>
          <w:placeholder>
            <w:docPart w:val="DefaultPlaceholder_-1854013440"/>
          </w:placeholder>
        </w:sdtPr>
        <w:sdtContent>
          <w:r w:rsidR="003F61DA" w:rsidRPr="0096205B">
            <w:rPr>
              <w:rFonts w:asciiTheme="minorHAnsi" w:hAnsiTheme="minorHAnsi"/>
              <w:lang w:val="en-US"/>
            </w:rPr>
            <w:fldChar w:fldCharType="begin"/>
          </w:r>
          <w:r w:rsidR="00DE489C" w:rsidRPr="0096205B">
            <w:rPr>
              <w:rFonts w:asciiTheme="minorHAnsi" w:hAnsiTheme="minorHAnsi"/>
              <w:lang w:val="en-US"/>
            </w:rPr>
            <w:instrText>ADDIN CitaviPlaceholder{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}</w:instrText>
          </w:r>
          <w:r w:rsidR="003F61DA" w:rsidRPr="0096205B">
            <w:rPr>
              <w:rFonts w:asciiTheme="minorHAnsi" w:hAnsiTheme="minorHAnsi"/>
              <w:lang w:val="en-US"/>
            </w:rPr>
            <w:fldChar w:fldCharType="separate"/>
          </w:r>
          <w:r w:rsidR="00DE489C" w:rsidRPr="0096205B">
            <w:rPr>
              <w:rFonts w:asciiTheme="minorHAnsi" w:hAnsiTheme="minorHAnsi"/>
              <w:lang w:val="en-US"/>
            </w:rPr>
            <w:t>(Anderies et al., 2004)</w:t>
          </w:r>
          <w:r w:rsidR="003F61DA" w:rsidRPr="0096205B">
            <w:rPr>
              <w:rFonts w:asciiTheme="minorHAnsi" w:hAnsiTheme="minorHAnsi"/>
              <w:lang w:val="en-US"/>
            </w:rPr>
            <w:fldChar w:fldCharType="end"/>
          </w:r>
        </w:sdtContent>
      </w:sdt>
      <w:r w:rsidR="003F61DA" w:rsidRPr="0096205B">
        <w:rPr>
          <w:rFonts w:asciiTheme="minorHAnsi" w:hAnsiTheme="minorHAnsi"/>
          <w:lang w:val="en-US"/>
        </w:rPr>
        <w:t xml:space="preserve">. </w:t>
      </w:r>
      <w:r w:rsidR="00BA1911" w:rsidRPr="0096205B">
        <w:rPr>
          <w:rFonts w:asciiTheme="minorHAnsi" w:hAnsiTheme="minorHAnsi"/>
          <w:lang w:val="en-US"/>
        </w:rPr>
        <w:t>Indeed, climate hazard</w:t>
      </w:r>
      <w:r w:rsidR="00C50664" w:rsidRPr="0096205B">
        <w:rPr>
          <w:rFonts w:asciiTheme="minorHAnsi" w:hAnsiTheme="minorHAnsi"/>
          <w:lang w:val="en-US"/>
        </w:rPr>
        <w:t xml:space="preserve"> risk</w:t>
      </w:r>
      <w:r w:rsidR="00BA1911" w:rsidRPr="0096205B">
        <w:rPr>
          <w:rFonts w:asciiTheme="minorHAnsi" w:hAnsiTheme="minorHAnsi"/>
          <w:lang w:val="en-US"/>
        </w:rPr>
        <w:t xml:space="preserve"> can be understood as </w:t>
      </w:r>
      <w:r w:rsidR="001B7A99" w:rsidRPr="0096205B">
        <w:rPr>
          <w:rFonts w:asciiTheme="minorHAnsi" w:hAnsiTheme="minorHAnsi"/>
          <w:lang w:val="en-US"/>
        </w:rPr>
        <w:t>emergent</w:t>
      </w:r>
      <w:r w:rsidR="00BA1911" w:rsidRPr="0096205B">
        <w:rPr>
          <w:rFonts w:asciiTheme="minorHAnsi" w:hAnsiTheme="minorHAnsi"/>
          <w:lang w:val="en-US"/>
        </w:rPr>
        <w:t xml:space="preserve"> </w:t>
      </w:r>
      <w:r w:rsidR="001B7A99" w:rsidRPr="0096205B">
        <w:rPr>
          <w:rFonts w:asciiTheme="minorHAnsi" w:hAnsiTheme="minorHAnsi"/>
          <w:lang w:val="en-US"/>
        </w:rPr>
        <w:t>propert</w:t>
      </w:r>
      <w:r w:rsidR="00803472" w:rsidRPr="0096205B">
        <w:rPr>
          <w:rFonts w:asciiTheme="minorHAnsi" w:hAnsiTheme="minorHAnsi"/>
          <w:lang w:val="en-US"/>
        </w:rPr>
        <w:t>ies</w:t>
      </w:r>
      <w:r w:rsidR="00BA1911" w:rsidRPr="0096205B">
        <w:rPr>
          <w:rFonts w:asciiTheme="minorHAnsi" w:hAnsiTheme="minorHAnsi"/>
          <w:lang w:val="en-US"/>
        </w:rPr>
        <w:t xml:space="preserve"> in the social-ecological system</w:t>
      </w:r>
      <w:r w:rsidR="003F61DA" w:rsidRPr="0096205B">
        <w:rPr>
          <w:rFonts w:asciiTheme="minorHAnsi" w:hAnsiTheme="minorHAnsi"/>
          <w:lang w:val="en-US"/>
        </w:rPr>
        <w:t xml:space="preserve"> </w:t>
      </w:r>
      <w:sdt>
        <w:sdtPr>
          <w:rPr>
            <w:rFonts w:asciiTheme="minorHAnsi" w:hAnsiTheme="minorHAnsi"/>
            <w:lang w:val="en-US"/>
          </w:rPr>
          <w:alias w:val="Don't edit this field"/>
          <w:tag w:val="CitaviPlaceholder#9278369e-976e-449b-9f7f-e38a19035b97"/>
          <w:id w:val="1099379573"/>
          <w:placeholder>
            <w:docPart w:val="DefaultPlaceholder_-1854013440"/>
          </w:placeholder>
        </w:sdtPr>
        <w:sdtContent>
          <w:r w:rsidR="003F61DA" w:rsidRPr="0096205B">
            <w:rPr>
              <w:rFonts w:asciiTheme="minorHAnsi" w:hAnsiTheme="minorHAnsi"/>
              <w:lang w:val="en-US"/>
            </w:rPr>
            <w:fldChar w:fldCharType="begin"/>
          </w:r>
          <w:r w:rsidR="00663A72" w:rsidRPr="0096205B">
            <w:rPr>
              <w:rFonts w:asciiTheme="minorHAnsi" w:hAnsiTheme="minorHAnsi"/>
              <w:lang w:val="en-US"/>
            </w:rPr>
            <w:instrText>ADDIN CitaviPlaceholder{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}</w:instrText>
          </w:r>
          <w:r w:rsidR="003F61DA" w:rsidRPr="0096205B">
            <w:rPr>
              <w:rFonts w:asciiTheme="minorHAnsi" w:hAnsiTheme="minorHAnsi"/>
              <w:lang w:val="en-US"/>
            </w:rPr>
            <w:fldChar w:fldCharType="separate"/>
          </w:r>
          <w:r w:rsidR="00DE489C" w:rsidRPr="0096205B">
            <w:rPr>
              <w:rFonts w:asciiTheme="minorHAnsi" w:hAnsiTheme="minorHAnsi"/>
              <w:lang w:val="en-US"/>
            </w:rPr>
            <w:t>(Díaz Simal et al., 2011)</w:t>
          </w:r>
          <w:r w:rsidR="003F61DA" w:rsidRPr="0096205B">
            <w:rPr>
              <w:rFonts w:asciiTheme="minorHAnsi" w:hAnsiTheme="minorHAnsi"/>
              <w:lang w:val="en-US"/>
            </w:rPr>
            <w:fldChar w:fldCharType="end"/>
          </w:r>
        </w:sdtContent>
      </w:sdt>
      <w:r w:rsidR="003F61DA" w:rsidRPr="0096205B">
        <w:rPr>
          <w:rFonts w:asciiTheme="minorHAnsi" w:hAnsiTheme="minorHAnsi"/>
          <w:lang w:val="en-US"/>
        </w:rPr>
        <w:t>,</w:t>
      </w:r>
      <w:r w:rsidR="00BA1911" w:rsidRPr="0096205B">
        <w:rPr>
          <w:rFonts w:asciiTheme="minorHAnsi" w:hAnsiTheme="minorHAnsi"/>
          <w:lang w:val="en-US"/>
        </w:rPr>
        <w:t xml:space="preserve"> where bioeconomy transition paths can both mitigate and exacerbate the intensity of impact</w:t>
      </w:r>
      <w:r w:rsidR="00637C3C" w:rsidRPr="0096205B">
        <w:rPr>
          <w:rFonts w:asciiTheme="minorHAnsi" w:hAnsiTheme="minorHAnsi"/>
          <w:lang w:val="en-US"/>
        </w:rPr>
        <w:t xml:space="preserve">s and, hence, </w:t>
      </w:r>
      <w:r w:rsidR="00C50664" w:rsidRPr="0096205B">
        <w:rPr>
          <w:rFonts w:asciiTheme="minorHAnsi" w:hAnsiTheme="minorHAnsi"/>
          <w:lang w:val="en-US"/>
        </w:rPr>
        <w:t>understanding their impacts is</w:t>
      </w:r>
      <w:r w:rsidR="00AB6570" w:rsidRPr="0096205B">
        <w:rPr>
          <w:rFonts w:asciiTheme="minorHAnsi" w:hAnsiTheme="minorHAnsi"/>
          <w:lang w:val="en-US"/>
        </w:rPr>
        <w:t xml:space="preserve"> critical for </w:t>
      </w:r>
      <w:r w:rsidR="00637C3C" w:rsidRPr="0096205B">
        <w:rPr>
          <w:rFonts w:asciiTheme="minorHAnsi" w:hAnsiTheme="minorHAnsi"/>
          <w:lang w:val="en-US"/>
        </w:rPr>
        <w:t xml:space="preserve">social-ecological resilience </w:t>
      </w:r>
      <w:r w:rsidR="003B4BF8" w:rsidRPr="0096205B">
        <w:rPr>
          <w:rFonts w:asciiTheme="minorHAnsi" w:hAnsiTheme="minorHAnsi"/>
          <w:lang w:val="en-US"/>
        </w:rPr>
        <w:t xml:space="preserve">in societies </w:t>
      </w:r>
      <w:r w:rsidR="00AB6570" w:rsidRPr="0096205B">
        <w:rPr>
          <w:rFonts w:asciiTheme="minorHAnsi" w:hAnsiTheme="minorHAnsi"/>
          <w:lang w:val="en-US"/>
        </w:rPr>
        <w:t xml:space="preserve">under climate change </w:t>
      </w:r>
      <w:r w:rsidR="00637C3C" w:rsidRPr="0096205B">
        <w:rPr>
          <w:rFonts w:asciiTheme="minorHAnsi" w:hAnsiTheme="minorHAnsi"/>
          <w:lang w:val="en-US"/>
        </w:rPr>
        <w:t>(see also</w:t>
      </w:r>
      <w:r w:rsidR="0019446B" w:rsidRPr="0096205B">
        <w:rPr>
          <w:rFonts w:asciiTheme="minorHAnsi" w:hAnsiTheme="minorHAnsi"/>
          <w:lang w:val="en-US"/>
        </w:rPr>
        <w:t xml:space="preserve"> chapters 6 and 7</w:t>
      </w:r>
      <w:r w:rsidR="00637C3C" w:rsidRPr="0096205B">
        <w:rPr>
          <w:rFonts w:asciiTheme="minorHAnsi" w:hAnsiTheme="minorHAnsi"/>
          <w:lang w:val="en-US"/>
        </w:rPr>
        <w:t>)</w:t>
      </w:r>
      <w:r w:rsidR="00C50664" w:rsidRPr="0096205B">
        <w:rPr>
          <w:rFonts w:asciiTheme="minorHAnsi" w:hAnsiTheme="minorHAnsi"/>
          <w:lang w:val="en-US"/>
        </w:rPr>
        <w:t>.</w:t>
      </w:r>
    </w:p>
    <w:p w14:paraId="20B2C8F1" w14:textId="77777777" w:rsidR="00803472" w:rsidRPr="0096205B" w:rsidRDefault="00803472" w:rsidP="00803472">
      <w:pPr>
        <w:keepNext/>
        <w:spacing w:before="240" w:after="0"/>
        <w:rPr>
          <w:rFonts w:asciiTheme="minorHAnsi" w:hAnsiTheme="minorHAnsi"/>
        </w:rPr>
      </w:pPr>
      <w:r w:rsidRPr="0096205B">
        <w:rPr>
          <w:rFonts w:asciiTheme="minorHAnsi" w:hAnsiTheme="minorHAnsi"/>
          <w:noProof/>
          <w:lang w:val="en-US" w:eastAsia="en-US"/>
        </w:rPr>
        <w:lastRenderedPageBreak/>
        <w:drawing>
          <wp:inline distT="0" distB="0" distL="0" distR="0" wp14:anchorId="74F2E49F" wp14:editId="214259A4">
            <wp:extent cx="5267468" cy="2829464"/>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5335" cy="2833690"/>
                    </a:xfrm>
                    <a:prstGeom prst="rect">
                      <a:avLst/>
                    </a:prstGeom>
                  </pic:spPr>
                </pic:pic>
              </a:graphicData>
            </a:graphic>
          </wp:inline>
        </w:drawing>
      </w:r>
    </w:p>
    <w:p w14:paraId="1382C234" w14:textId="4F1B46C8" w:rsidR="00803472" w:rsidRPr="0096205B" w:rsidRDefault="00C201B7" w:rsidP="00C201B7">
      <w:pPr>
        <w:pStyle w:val="Figurecaption"/>
        <w:rPr>
          <w:rFonts w:asciiTheme="minorHAnsi" w:hAnsiTheme="minorHAnsi"/>
        </w:rPr>
      </w:pPr>
      <w:bookmarkStart w:id="11" w:name="_Ref124888711"/>
      <w:r w:rsidRPr="0096205B">
        <w:rPr>
          <w:rFonts w:asciiTheme="minorHAnsi" w:hAnsiTheme="minorHAnsi"/>
        </w:rPr>
        <w:br/>
      </w:r>
      <w:r w:rsidR="00803472" w:rsidRPr="0096205B">
        <w:rPr>
          <w:rFonts w:asciiTheme="minorHAnsi" w:hAnsiTheme="minorHAnsi"/>
        </w:rPr>
        <w:t xml:space="preserve">Figure </w:t>
      </w:r>
      <w:bookmarkEnd w:id="11"/>
      <w:r w:rsidR="00DD5A41" w:rsidRPr="0096205B">
        <w:rPr>
          <w:rFonts w:asciiTheme="minorHAnsi" w:hAnsiTheme="minorHAnsi"/>
        </w:rPr>
        <w:t>1.2</w:t>
      </w:r>
      <w:r w:rsidR="00803472" w:rsidRPr="0096205B">
        <w:rPr>
          <w:rFonts w:asciiTheme="minorHAnsi" w:hAnsiTheme="minorHAnsi"/>
        </w:rPr>
        <w:t>: Conceptualisation of bioeconomy transition paths from a social-ecological systems perspective</w:t>
      </w:r>
    </w:p>
    <w:p w14:paraId="13D846E8" w14:textId="77777777" w:rsidR="001B452D" w:rsidRPr="0096205B" w:rsidRDefault="001B452D" w:rsidP="001B452D">
      <w:pPr>
        <w:spacing w:before="240" w:after="0"/>
        <w:rPr>
          <w:rFonts w:asciiTheme="minorHAnsi" w:hAnsiTheme="minorHAnsi"/>
          <w:lang w:val="en-US"/>
        </w:rPr>
      </w:pPr>
      <w:r w:rsidRPr="0096205B">
        <w:rPr>
          <w:rFonts w:asciiTheme="minorHAnsi" w:hAnsiTheme="minorHAnsi"/>
          <w:lang w:val="en-GB"/>
        </w:rPr>
        <w:t xml:space="preserve">From an interrelated systems perspective, a </w:t>
      </w:r>
      <w:r w:rsidRPr="0096205B">
        <w:rPr>
          <w:rFonts w:asciiTheme="minorHAnsi" w:hAnsiTheme="minorHAnsi"/>
          <w:lang w:val="en-US"/>
        </w:rPr>
        <w:t xml:space="preserve">typology for two distinct transmission channels of climate risk has been proposed in the literature (Challinor et al., 2018), i.e. (1) climatic risk transmissions and (2) resource-generated transmissions of climate hazards. Single, recurring or tele-connected weather extremes </w:t>
      </w:r>
      <w:r w:rsidRPr="0096205B">
        <w:rPr>
          <w:rFonts w:asciiTheme="minorHAnsi" w:hAnsiTheme="minorHAnsi"/>
          <w:b/>
          <w:lang w:val="en-US"/>
        </w:rPr>
        <w:t>(“Hazard”</w:t>
      </w:r>
      <w:r w:rsidRPr="0096205B">
        <w:rPr>
          <w:rFonts w:asciiTheme="minorHAnsi" w:hAnsiTheme="minorHAnsi"/>
          <w:lang w:val="en-US"/>
        </w:rPr>
        <w:t xml:space="preserve">) may cause resource generated shocks in primary production </w:t>
      </w:r>
      <w:r w:rsidRPr="0096205B">
        <w:rPr>
          <w:rFonts w:asciiTheme="minorHAnsi" w:hAnsiTheme="minorHAnsi"/>
          <w:b/>
          <w:lang w:val="en-US"/>
        </w:rPr>
        <w:t>(“Direct Impact”</w:t>
      </w:r>
      <w:r w:rsidRPr="0096205B">
        <w:rPr>
          <w:rFonts w:asciiTheme="minorHAnsi" w:hAnsiTheme="minorHAnsi"/>
          <w:lang w:val="en-US"/>
        </w:rPr>
        <w:t>), leading to socially constructed amplification responses that affect prices of commodities and value added of supply chains in the global resource system (</w:t>
      </w:r>
      <w:r w:rsidRPr="0096205B">
        <w:rPr>
          <w:rFonts w:asciiTheme="minorHAnsi" w:hAnsiTheme="minorHAnsi"/>
          <w:b/>
          <w:lang w:val="en-US"/>
        </w:rPr>
        <w:t>“Indirect Impacts”</w:t>
      </w:r>
      <w:r w:rsidRPr="0096205B">
        <w:rPr>
          <w:rFonts w:asciiTheme="minorHAnsi" w:hAnsiTheme="minorHAnsi"/>
          <w:lang w:val="en-US"/>
        </w:rPr>
        <w:t>). The risk transmission channel approach takes a global network perspective, which is different from a spatially oriented risk perspective in climate impact research.</w:t>
      </w:r>
    </w:p>
    <w:p w14:paraId="6B24F052" w14:textId="1E828487" w:rsidR="001B452D" w:rsidRPr="0096205B" w:rsidRDefault="001B452D" w:rsidP="001B452D">
      <w:pPr>
        <w:spacing w:before="240" w:after="0"/>
        <w:rPr>
          <w:rFonts w:asciiTheme="minorHAnsi" w:hAnsiTheme="minorHAnsi"/>
          <w:lang w:val="en-US"/>
        </w:rPr>
      </w:pPr>
      <w:r w:rsidRPr="0096205B">
        <w:rPr>
          <w:rFonts w:asciiTheme="minorHAnsi" w:hAnsiTheme="minorHAnsi"/>
          <w:lang w:val="en-US"/>
        </w:rPr>
        <w:t xml:space="preserve">In a bioeconomy context, the first, climatic risk transmission channel, e.g. El Nino leading to large-scale drought events, may affect supply and related access to food and feedstock along multiple regions and sectors in the global resource system. We call this the </w:t>
      </w:r>
      <w:r w:rsidRPr="0096205B">
        <w:rPr>
          <w:rFonts w:asciiTheme="minorHAnsi" w:hAnsiTheme="minorHAnsi"/>
          <w:b/>
          <w:lang w:val="en-US"/>
        </w:rPr>
        <w:t>biophysical risk transmission channel</w:t>
      </w:r>
      <w:r w:rsidRPr="0096205B">
        <w:rPr>
          <w:rFonts w:asciiTheme="minorHAnsi" w:hAnsiTheme="minorHAnsi"/>
          <w:lang w:val="en-US"/>
        </w:rPr>
        <w:t xml:space="preserve"> of climate hazards. The second – parallel - type of risk transmission channels is associated with real or perceived resource limitations from supply shocks by exposed activities, regions or societies as a whole, resulting in e.g. export restrictions or other (price affecting) governance measures in the global resource system. We call this the </w:t>
      </w:r>
      <w:r w:rsidRPr="0096205B">
        <w:rPr>
          <w:rFonts w:asciiTheme="minorHAnsi" w:hAnsiTheme="minorHAnsi"/>
          <w:b/>
          <w:lang w:val="en-US"/>
        </w:rPr>
        <w:t>social amplification channel of climate hazard risk</w:t>
      </w:r>
      <w:r w:rsidRPr="0096205B">
        <w:rPr>
          <w:rFonts w:asciiTheme="minorHAnsi" w:hAnsiTheme="minorHAnsi"/>
          <w:lang w:val="en-US"/>
        </w:rPr>
        <w:t xml:space="preserve"> in a bioeconomy context. As an example, yet in a different context, price increases of food commodities in the world market have been associated with trade measures in response to disrupted supply chains by the war in Ukraine and Russia</w:t>
      </w:r>
      <w:r w:rsidR="00DD5A41" w:rsidRPr="0096205B">
        <w:rPr>
          <w:rFonts w:asciiTheme="minorHAnsi" w:hAnsiTheme="minorHAnsi"/>
          <w:lang w:val="en-US"/>
        </w:rPr>
        <w:t xml:space="preserve"> (Figure 1.3</w:t>
      </w:r>
      <w:r w:rsidRPr="0096205B">
        <w:rPr>
          <w:rFonts w:asciiTheme="minorHAnsi" w:hAnsiTheme="minorHAnsi"/>
          <w:lang w:val="en-US"/>
        </w:rPr>
        <w:t>). This has affected food security of marginalized groups in the global resource system, especially in lower inco</w:t>
      </w:r>
      <w:r w:rsidR="00523D03" w:rsidRPr="0096205B">
        <w:rPr>
          <w:rFonts w:asciiTheme="minorHAnsi" w:hAnsiTheme="minorHAnsi"/>
          <w:lang w:val="en-US"/>
        </w:rPr>
        <w:t xml:space="preserve">me countries </w:t>
      </w:r>
      <w:sdt>
        <w:sdtPr>
          <w:rPr>
            <w:rFonts w:asciiTheme="minorHAnsi" w:hAnsiTheme="minorHAnsi"/>
            <w:lang w:val="en-US"/>
          </w:rPr>
          <w:alias w:val="Don't edit this field"/>
          <w:tag w:val="CitaviPlaceholder#3d0d4309-b1c2-4d57-9ed3-acb82ae6b5ea"/>
          <w:id w:val="-2081277643"/>
          <w:placeholder>
            <w:docPart w:val="DefaultPlaceholder_-1854013440"/>
          </w:placeholder>
        </w:sdtPr>
        <w:sdtContent>
          <w:r w:rsidR="00523D03" w:rsidRPr="0096205B">
            <w:rPr>
              <w:rFonts w:asciiTheme="minorHAnsi" w:hAnsiTheme="minorHAnsi"/>
              <w:lang w:val="en-US"/>
            </w:rPr>
            <w:fldChar w:fldCharType="begin"/>
          </w:r>
          <w:r w:rsidR="00DE489C" w:rsidRPr="0096205B">
            <w:rPr>
              <w:rFonts w:asciiTheme="minorHAnsi" w:hAnsiTheme="minorHAnsi"/>
              <w:lang w:val="en-US"/>
            </w:rPr>
            <w:instrText>ADDIN CitaviPlaceholder{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}</w:instrText>
          </w:r>
          <w:r w:rsidR="00523D03" w:rsidRPr="0096205B">
            <w:rPr>
              <w:rFonts w:asciiTheme="minorHAnsi" w:hAnsiTheme="minorHAnsi"/>
              <w:lang w:val="en-US"/>
            </w:rPr>
            <w:fldChar w:fldCharType="separate"/>
          </w:r>
          <w:r w:rsidR="00DE489C" w:rsidRPr="0096205B">
            <w:rPr>
              <w:rFonts w:asciiTheme="minorHAnsi" w:hAnsiTheme="minorHAnsi"/>
              <w:lang w:val="en-US"/>
            </w:rPr>
            <w:t>(Mamonov et al., 2022)</w:t>
          </w:r>
          <w:r w:rsidR="00523D03" w:rsidRPr="0096205B">
            <w:rPr>
              <w:rFonts w:asciiTheme="minorHAnsi" w:hAnsiTheme="minorHAnsi"/>
              <w:lang w:val="en-US"/>
            </w:rPr>
            <w:fldChar w:fldCharType="end"/>
          </w:r>
        </w:sdtContent>
      </w:sdt>
      <w:r w:rsidRPr="0096205B">
        <w:rPr>
          <w:rFonts w:asciiTheme="minorHAnsi" w:hAnsiTheme="minorHAnsi"/>
          <w:lang w:val="en-US"/>
        </w:rPr>
        <w:t xml:space="preserve">. </w:t>
      </w:r>
    </w:p>
    <w:p w14:paraId="032462EB" w14:textId="77777777" w:rsidR="001B452D" w:rsidRPr="0096205B" w:rsidRDefault="001B452D" w:rsidP="001B452D">
      <w:pPr>
        <w:spacing w:before="240" w:after="0"/>
        <w:rPr>
          <w:rFonts w:asciiTheme="minorHAnsi" w:hAnsiTheme="minorHAnsi"/>
          <w:lang w:val="en-US"/>
        </w:rPr>
      </w:pPr>
    </w:p>
    <w:p w14:paraId="26157895" w14:textId="77777777" w:rsidR="00E26719" w:rsidRPr="0096205B" w:rsidRDefault="00D630BF" w:rsidP="00E26719">
      <w:pPr>
        <w:keepNext/>
        <w:spacing w:before="240" w:after="0"/>
        <w:rPr>
          <w:rFonts w:asciiTheme="minorHAnsi" w:hAnsiTheme="minorHAnsi"/>
          <w:lang w:val="en-GB"/>
        </w:rPr>
      </w:pPr>
      <w:r w:rsidRPr="0096205B">
        <w:rPr>
          <w:rFonts w:asciiTheme="minorHAnsi" w:hAnsiTheme="minorHAnsi"/>
          <w:noProof/>
          <w:lang w:val="en-US" w:eastAsia="en-US"/>
        </w:rPr>
        <w:lastRenderedPageBreak/>
        <w:drawing>
          <wp:inline distT="0" distB="0" distL="0" distR="0" wp14:anchorId="70EF49BB" wp14:editId="24F666B6">
            <wp:extent cx="4228537" cy="2639683"/>
            <wp:effectExtent l="0" t="0" r="63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42623" cy="2648476"/>
                    </a:xfrm>
                    <a:prstGeom prst="rect">
                      <a:avLst/>
                    </a:prstGeom>
                  </pic:spPr>
                </pic:pic>
              </a:graphicData>
            </a:graphic>
          </wp:inline>
        </w:drawing>
      </w:r>
    </w:p>
    <w:p w14:paraId="6F5AF8CD" w14:textId="288A2F25" w:rsidR="00D630BF" w:rsidRPr="0096205B" w:rsidRDefault="00E26719" w:rsidP="00C201B7">
      <w:pPr>
        <w:pStyle w:val="Figurecaption"/>
        <w:rPr>
          <w:rFonts w:asciiTheme="minorHAnsi" w:hAnsiTheme="minorHAnsi"/>
        </w:rPr>
      </w:pPr>
      <w:r w:rsidRPr="0096205B">
        <w:rPr>
          <w:rFonts w:asciiTheme="minorHAnsi" w:hAnsiTheme="minorHAnsi"/>
        </w:rPr>
        <w:t xml:space="preserve">Figure </w:t>
      </w:r>
      <w:r w:rsidR="00DD5A41" w:rsidRPr="0096205B">
        <w:rPr>
          <w:rFonts w:asciiTheme="minorHAnsi" w:hAnsiTheme="minorHAnsi"/>
        </w:rPr>
        <w:t>1.3</w:t>
      </w:r>
      <w:r w:rsidR="00E43A55" w:rsidRPr="0096205B">
        <w:rPr>
          <w:rFonts w:asciiTheme="minorHAnsi" w:hAnsiTheme="minorHAnsi"/>
        </w:rPr>
        <w:t>:</w:t>
      </w:r>
      <w:r w:rsidRPr="0096205B">
        <w:rPr>
          <w:rFonts w:asciiTheme="minorHAnsi" w:hAnsiTheme="minorHAnsi"/>
        </w:rPr>
        <w:t xml:space="preserve"> International wheat prices and trade policy measures (Source: </w:t>
      </w:r>
      <w:r w:rsidR="00307B22">
        <w:rPr>
          <w:rFonts w:asciiTheme="minorHAnsi" w:hAnsiTheme="minorHAnsi"/>
        </w:rPr>
        <w:t xml:space="preserve">Ruta, 2022. Figure </w:t>
      </w:r>
      <w:commentRangeStart w:id="12"/>
      <w:r w:rsidRPr="0096205B">
        <w:rPr>
          <w:rFonts w:asciiTheme="minorHAnsi" w:hAnsiTheme="minorHAnsi"/>
          <w:highlight w:val="yellow"/>
        </w:rPr>
        <w:t>copied with permission</w:t>
      </w:r>
      <w:commentRangeEnd w:id="12"/>
      <w:r w:rsidR="004F74F5" w:rsidRPr="0096205B">
        <w:rPr>
          <w:rStyle w:val="CommentReference"/>
          <w:rFonts w:asciiTheme="minorHAnsi" w:hAnsiTheme="minorHAnsi"/>
          <w:i/>
          <w:iCs/>
        </w:rPr>
        <w:commentReference w:id="12"/>
      </w:r>
      <w:r w:rsidRPr="0096205B">
        <w:rPr>
          <w:rFonts w:asciiTheme="minorHAnsi" w:hAnsiTheme="minorHAnsi"/>
        </w:rPr>
        <w:t>)</w:t>
      </w:r>
    </w:p>
    <w:p w14:paraId="05FB220B" w14:textId="2EA5FFD3" w:rsidR="00351133" w:rsidRPr="0096205B" w:rsidRDefault="00D97EC0" w:rsidP="00E26719">
      <w:pPr>
        <w:spacing w:before="240" w:after="0"/>
        <w:rPr>
          <w:rFonts w:asciiTheme="minorHAnsi" w:hAnsiTheme="minorHAnsi"/>
          <w:lang w:val="en-US"/>
        </w:rPr>
      </w:pPr>
      <w:r w:rsidRPr="0096205B">
        <w:rPr>
          <w:rFonts w:asciiTheme="minorHAnsi" w:hAnsiTheme="minorHAnsi"/>
          <w:lang w:val="en-US"/>
        </w:rPr>
        <w:t>T</w:t>
      </w:r>
      <w:r w:rsidR="00CF393E" w:rsidRPr="0096205B">
        <w:rPr>
          <w:rFonts w:asciiTheme="minorHAnsi" w:hAnsiTheme="minorHAnsi"/>
          <w:lang w:val="en-US"/>
        </w:rPr>
        <w:t xml:space="preserve">he risk that </w:t>
      </w:r>
      <w:r w:rsidR="0059504A" w:rsidRPr="0096205B">
        <w:rPr>
          <w:rFonts w:asciiTheme="minorHAnsi" w:hAnsiTheme="minorHAnsi"/>
          <w:lang w:val="en-US"/>
        </w:rPr>
        <w:t>a climate extreme</w:t>
      </w:r>
      <w:r w:rsidR="00CF393E" w:rsidRPr="0096205B">
        <w:rPr>
          <w:rFonts w:asciiTheme="minorHAnsi" w:hAnsiTheme="minorHAnsi"/>
          <w:lang w:val="en-US"/>
        </w:rPr>
        <w:t xml:space="preserve"> propagates a crisis through disproportional impacts</w:t>
      </w:r>
      <w:r w:rsidR="0059504A" w:rsidRPr="0096205B">
        <w:rPr>
          <w:rFonts w:asciiTheme="minorHAnsi" w:hAnsiTheme="minorHAnsi"/>
          <w:lang w:val="en-US"/>
        </w:rPr>
        <w:t xml:space="preserve"> along its transmission channels</w:t>
      </w:r>
      <w:r w:rsidR="00CF393E" w:rsidRPr="0096205B">
        <w:rPr>
          <w:rFonts w:asciiTheme="minorHAnsi" w:hAnsiTheme="minorHAnsi"/>
          <w:lang w:val="en-US"/>
        </w:rPr>
        <w:t xml:space="preserve"> </w:t>
      </w:r>
      <w:r w:rsidR="00BF52CC" w:rsidRPr="0096205B">
        <w:rPr>
          <w:rFonts w:asciiTheme="minorHAnsi" w:hAnsiTheme="minorHAnsi"/>
          <w:lang w:val="en-US"/>
        </w:rPr>
        <w:t xml:space="preserve">also </w:t>
      </w:r>
      <w:r w:rsidR="00CF393E" w:rsidRPr="0096205B">
        <w:rPr>
          <w:rFonts w:asciiTheme="minorHAnsi" w:hAnsiTheme="minorHAnsi"/>
          <w:lang w:val="en-US"/>
        </w:rPr>
        <w:t xml:space="preserve">needs to take the concept of </w:t>
      </w:r>
      <w:r w:rsidR="00CF393E" w:rsidRPr="0096205B">
        <w:rPr>
          <w:rFonts w:asciiTheme="minorHAnsi" w:hAnsiTheme="minorHAnsi"/>
          <w:b/>
          <w:lang w:val="en-US"/>
        </w:rPr>
        <w:t>vulnerability</w:t>
      </w:r>
      <w:r w:rsidR="00CF393E" w:rsidRPr="0096205B">
        <w:rPr>
          <w:rFonts w:asciiTheme="minorHAnsi" w:hAnsiTheme="minorHAnsi"/>
          <w:lang w:val="en-US"/>
        </w:rPr>
        <w:t xml:space="preserve"> into account (</w:t>
      </w:r>
      <w:r w:rsidR="0058632C" w:rsidRPr="0096205B">
        <w:rPr>
          <w:rFonts w:asciiTheme="minorHAnsi" w:hAnsiTheme="minorHAnsi"/>
          <w:lang w:val="en-US"/>
        </w:rPr>
        <w:t>i.e. the inability of household</w:t>
      </w:r>
      <w:r w:rsidR="00CF393E" w:rsidRPr="0096205B">
        <w:rPr>
          <w:rFonts w:asciiTheme="minorHAnsi" w:hAnsiTheme="minorHAnsi"/>
          <w:lang w:val="en-US"/>
        </w:rPr>
        <w:t>s, sectors, communities, countries to absorb adverse impacts). For example, rice price increases are generally easier absorbed by high-income regions than by low-income, ofte</w:t>
      </w:r>
      <w:r w:rsidR="00BA2D08" w:rsidRPr="0096205B">
        <w:rPr>
          <w:rFonts w:asciiTheme="minorHAnsi" w:hAnsiTheme="minorHAnsi"/>
          <w:lang w:val="en-US"/>
        </w:rPr>
        <w:t>n more rice dependent, regions.</w:t>
      </w:r>
      <w:r w:rsidR="00055392" w:rsidRPr="0096205B">
        <w:rPr>
          <w:rFonts w:asciiTheme="minorHAnsi" w:hAnsiTheme="minorHAnsi"/>
          <w:lang w:val="en-US"/>
        </w:rPr>
        <w:t xml:space="preserve"> Hallegatte and colleagues</w:t>
      </w:r>
      <w:r w:rsidR="001F5781" w:rsidRPr="0096205B">
        <w:rPr>
          <w:rFonts w:asciiTheme="minorHAnsi" w:hAnsiTheme="minorHAnsi"/>
          <w:lang w:val="en-US"/>
        </w:rPr>
        <w:t xml:space="preserve"> </w:t>
      </w:r>
      <w:sdt>
        <w:sdtPr>
          <w:rPr>
            <w:rFonts w:asciiTheme="minorHAnsi" w:hAnsiTheme="minorHAnsi"/>
            <w:lang w:val="en-US"/>
          </w:rPr>
          <w:alias w:val="Don't edit this field"/>
          <w:tag w:val="CitaviPlaceholder#b597d138-69fe-4b5b-bed8-d064be568169"/>
          <w:id w:val="-1061017781"/>
          <w:placeholder>
            <w:docPart w:val="DefaultPlaceholder_-1854013440"/>
          </w:placeholder>
        </w:sdtPr>
        <w:sdtContent>
          <w:r w:rsidR="00BA2D08" w:rsidRPr="0096205B">
            <w:rPr>
              <w:rFonts w:asciiTheme="minorHAnsi" w:hAnsiTheme="minorHAnsi"/>
              <w:lang w:val="en-US"/>
            </w:rPr>
            <w:fldChar w:fldCharType="begin"/>
          </w:r>
          <w:r w:rsidR="00055392" w:rsidRPr="0096205B">
            <w:rPr>
              <w:rFonts w:asciiTheme="minorHAnsi" w:hAnsiTheme="minorHAnsi"/>
              <w:lang w:val="en-GB"/>
            </w:rPr>
            <w:instrText>ADDIN CitaviPlaceholder{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}</w:instrText>
          </w:r>
          <w:r w:rsidR="00BA2D08" w:rsidRPr="0096205B">
            <w:rPr>
              <w:rFonts w:asciiTheme="minorHAnsi" w:hAnsiTheme="minorHAnsi"/>
              <w:lang w:val="en-US"/>
            </w:rPr>
            <w:fldChar w:fldCharType="separate"/>
          </w:r>
          <w:r w:rsidR="00DE489C" w:rsidRPr="0096205B">
            <w:rPr>
              <w:rFonts w:asciiTheme="minorHAnsi" w:hAnsiTheme="minorHAnsi"/>
              <w:lang w:val="en-GB"/>
            </w:rPr>
            <w:t>(2016; 2020)</w:t>
          </w:r>
          <w:r w:rsidR="00BA2D08" w:rsidRPr="0096205B">
            <w:rPr>
              <w:rFonts w:asciiTheme="minorHAnsi" w:hAnsiTheme="minorHAnsi"/>
              <w:lang w:val="en-US"/>
            </w:rPr>
            <w:fldChar w:fldCharType="end"/>
          </w:r>
        </w:sdtContent>
      </w:sdt>
      <w:r w:rsidR="00BA2D08" w:rsidRPr="0096205B">
        <w:rPr>
          <w:rFonts w:asciiTheme="minorHAnsi" w:hAnsiTheme="minorHAnsi"/>
          <w:lang w:val="en-US"/>
        </w:rPr>
        <w:t xml:space="preserve"> </w:t>
      </w:r>
      <w:r w:rsidR="00CF393E" w:rsidRPr="0096205B">
        <w:rPr>
          <w:rFonts w:asciiTheme="minorHAnsi" w:hAnsiTheme="minorHAnsi"/>
          <w:lang w:val="en-GB"/>
        </w:rPr>
        <w:t xml:space="preserve">stress the importance of identifying (and defining) poor people in the disaster context, for example the bottom 20% of the consumption distribution. </w:t>
      </w:r>
      <w:r w:rsidR="00CF393E" w:rsidRPr="0096205B">
        <w:rPr>
          <w:rFonts w:asciiTheme="minorHAnsi" w:hAnsiTheme="minorHAnsi"/>
          <w:lang w:val="en-US"/>
        </w:rPr>
        <w:t xml:space="preserve">With this definition, both in low and high income countries, a substantial share of farmers and workers in </w:t>
      </w:r>
      <w:r w:rsidR="00E3705B" w:rsidRPr="0096205B">
        <w:rPr>
          <w:rFonts w:asciiTheme="minorHAnsi" w:hAnsiTheme="minorHAnsi"/>
          <w:lang w:val="en-US"/>
        </w:rPr>
        <w:t xml:space="preserve">agriculture and </w:t>
      </w:r>
      <w:r w:rsidR="00CF393E" w:rsidRPr="0096205B">
        <w:rPr>
          <w:rFonts w:asciiTheme="minorHAnsi" w:hAnsiTheme="minorHAnsi"/>
          <w:lang w:val="en-US"/>
        </w:rPr>
        <w:t>food related activities qualify as</w:t>
      </w:r>
      <w:r w:rsidRPr="0096205B">
        <w:rPr>
          <w:rFonts w:asciiTheme="minorHAnsi" w:hAnsiTheme="minorHAnsi"/>
          <w:lang w:val="en-US"/>
        </w:rPr>
        <w:t xml:space="preserve"> poor</w:t>
      </w:r>
      <w:r w:rsidRPr="0096205B">
        <w:rPr>
          <w:rStyle w:val="FootnoteReference"/>
          <w:rFonts w:asciiTheme="minorHAnsi" w:hAnsiTheme="minorHAnsi"/>
          <w:lang w:val="en-US"/>
        </w:rPr>
        <w:footnoteReference w:id="3"/>
      </w:r>
      <w:r w:rsidR="00CF393E" w:rsidRPr="0096205B">
        <w:rPr>
          <w:rFonts w:asciiTheme="minorHAnsi" w:hAnsiTheme="minorHAnsi"/>
          <w:lang w:val="en-US"/>
        </w:rPr>
        <w:t xml:space="preserve">. From a </w:t>
      </w:r>
      <w:r w:rsidR="009F033D" w:rsidRPr="0096205B">
        <w:rPr>
          <w:rFonts w:asciiTheme="minorHAnsi" w:hAnsiTheme="minorHAnsi"/>
          <w:lang w:val="en-US"/>
        </w:rPr>
        <w:t>supply perspective</w:t>
      </w:r>
      <w:r w:rsidR="00CF393E" w:rsidRPr="0096205B">
        <w:rPr>
          <w:rFonts w:asciiTheme="minorHAnsi" w:hAnsiTheme="minorHAnsi"/>
          <w:lang w:val="en-US"/>
        </w:rPr>
        <w:t>, vulnerability tends to be related to a series of factors that include the type and pattern of climate extremes, soil conditions, lack of irrigation possibilities, dependence on imports to meet food needs, linkages with o</w:t>
      </w:r>
      <w:r w:rsidR="00793604" w:rsidRPr="0096205B">
        <w:rPr>
          <w:rFonts w:asciiTheme="minorHAnsi" w:hAnsiTheme="minorHAnsi"/>
          <w:lang w:val="en-US"/>
        </w:rPr>
        <w:t>ther sectors</w:t>
      </w:r>
      <w:r w:rsidR="00CF393E" w:rsidRPr="0096205B">
        <w:rPr>
          <w:rFonts w:asciiTheme="minorHAnsi" w:hAnsiTheme="minorHAnsi"/>
          <w:lang w:val="en-US"/>
        </w:rPr>
        <w:t xml:space="preserve"> and the broader transmission of events in the macro-economy including exchange rate volatility and inflation uncertainty, among others</w:t>
      </w:r>
      <w:r w:rsidR="00C06675" w:rsidRPr="0096205B">
        <w:rPr>
          <w:rFonts w:asciiTheme="minorHAnsi" w:hAnsiTheme="minorHAnsi"/>
          <w:lang w:val="en-US"/>
        </w:rPr>
        <w:t xml:space="preserve"> </w:t>
      </w:r>
      <w:sdt>
        <w:sdtPr>
          <w:rPr>
            <w:rFonts w:asciiTheme="minorHAnsi" w:hAnsiTheme="minorHAnsi"/>
            <w:lang w:val="en-US"/>
          </w:rPr>
          <w:alias w:val="Don't edit this field"/>
          <w:tag w:val="CitaviPlaceholder#747fbdaf-e849-49d8-8f8e-b6cc9c03150d"/>
          <w:id w:val="-1985153115"/>
          <w:placeholder>
            <w:docPart w:val="DefaultPlaceholder_-1854013440"/>
          </w:placeholder>
        </w:sdtPr>
        <w:sdtContent>
          <w:r w:rsidR="00C06675" w:rsidRPr="0096205B">
            <w:rPr>
              <w:rFonts w:asciiTheme="minorHAnsi" w:hAnsiTheme="minorHAnsi"/>
              <w:lang w:val="en-US"/>
            </w:rPr>
            <w:fldChar w:fldCharType="begin"/>
          </w:r>
          <w:r w:rsidR="00C06675" w:rsidRPr="0096205B">
            <w:rPr>
              <w:rFonts w:asciiTheme="minorHAnsi" w:hAnsiTheme="minorHAnsi"/>
              <w:lang w:val="en-US"/>
            </w:rPr>
            <w:instrText>ADDIN CitaviPlaceholder{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}</w:instrText>
          </w:r>
          <w:r w:rsidR="00C06675" w:rsidRPr="0096205B">
            <w:rPr>
              <w:rFonts w:asciiTheme="minorHAnsi" w:hAnsiTheme="minorHAnsi"/>
              <w:lang w:val="en-US"/>
            </w:rPr>
            <w:fldChar w:fldCharType="separate"/>
          </w:r>
          <w:r w:rsidR="00C06675" w:rsidRPr="0096205B">
            <w:rPr>
              <w:rFonts w:asciiTheme="minorHAnsi" w:hAnsiTheme="minorHAnsi"/>
              <w:lang w:val="en-US"/>
            </w:rPr>
            <w:t>(Prakash, 2011)</w:t>
          </w:r>
          <w:r w:rsidR="00C06675" w:rsidRPr="0096205B">
            <w:rPr>
              <w:rFonts w:asciiTheme="minorHAnsi" w:hAnsiTheme="minorHAnsi"/>
              <w:lang w:val="en-US"/>
            </w:rPr>
            <w:fldChar w:fldCharType="end"/>
          </w:r>
        </w:sdtContent>
      </w:sdt>
      <w:r w:rsidR="00CF393E" w:rsidRPr="0096205B">
        <w:rPr>
          <w:rFonts w:asciiTheme="minorHAnsi" w:hAnsiTheme="minorHAnsi"/>
          <w:lang w:val="en-US"/>
        </w:rPr>
        <w:t xml:space="preserve">. </w:t>
      </w:r>
      <w:r w:rsidR="009F033D" w:rsidRPr="0096205B">
        <w:rPr>
          <w:rFonts w:asciiTheme="minorHAnsi" w:hAnsiTheme="minorHAnsi"/>
          <w:lang w:val="en-US"/>
        </w:rPr>
        <w:t xml:space="preserve">From a consumption perspective, </w:t>
      </w:r>
      <w:r w:rsidR="004A272A" w:rsidRPr="0096205B">
        <w:rPr>
          <w:rFonts w:asciiTheme="minorHAnsi" w:hAnsiTheme="minorHAnsi"/>
          <w:lang w:val="en-US"/>
        </w:rPr>
        <w:t xml:space="preserve">it is important to focus on vulnerability stemming from shocks in final demand </w:t>
      </w:r>
      <w:r w:rsidR="009F033D" w:rsidRPr="0096205B">
        <w:rPr>
          <w:rFonts w:asciiTheme="minorHAnsi" w:hAnsiTheme="minorHAnsi"/>
          <w:lang w:val="en-US"/>
        </w:rPr>
        <w:t xml:space="preserve">because </w:t>
      </w:r>
      <w:r w:rsidR="00C80F44" w:rsidRPr="0096205B">
        <w:rPr>
          <w:rFonts w:asciiTheme="minorHAnsi" w:hAnsiTheme="minorHAnsi"/>
          <w:lang w:val="en-US"/>
        </w:rPr>
        <w:t xml:space="preserve">agriculture, food and non-food </w:t>
      </w:r>
      <w:r w:rsidR="009F033D" w:rsidRPr="0096205B">
        <w:rPr>
          <w:rFonts w:asciiTheme="minorHAnsi" w:hAnsiTheme="minorHAnsi"/>
          <w:lang w:val="en-US"/>
        </w:rPr>
        <w:t xml:space="preserve">bioeconomy activities and products are </w:t>
      </w:r>
      <w:r w:rsidR="00362624" w:rsidRPr="0096205B">
        <w:rPr>
          <w:rFonts w:asciiTheme="minorHAnsi" w:hAnsiTheme="minorHAnsi"/>
          <w:lang w:val="en-US"/>
        </w:rPr>
        <w:t>of particular importance</w:t>
      </w:r>
      <w:r w:rsidR="009F033D" w:rsidRPr="0096205B">
        <w:rPr>
          <w:rFonts w:asciiTheme="minorHAnsi" w:hAnsiTheme="minorHAnsi"/>
          <w:lang w:val="en-US"/>
        </w:rPr>
        <w:t xml:space="preserve"> (as compared to other economic activities) </w:t>
      </w:r>
      <w:r w:rsidR="00362624" w:rsidRPr="0096205B">
        <w:rPr>
          <w:rFonts w:asciiTheme="minorHAnsi" w:hAnsiTheme="minorHAnsi"/>
          <w:lang w:val="en-US"/>
        </w:rPr>
        <w:t>for the satisfaction of subsistence needs such as food, housing</w:t>
      </w:r>
      <w:r w:rsidR="009F033D" w:rsidRPr="0096205B">
        <w:rPr>
          <w:rFonts w:asciiTheme="minorHAnsi" w:hAnsiTheme="minorHAnsi"/>
          <w:lang w:val="en-US"/>
        </w:rPr>
        <w:t>, clothing, and energy needs</w:t>
      </w:r>
      <w:r w:rsidR="00362624" w:rsidRPr="0096205B">
        <w:rPr>
          <w:rFonts w:asciiTheme="minorHAnsi" w:hAnsiTheme="minorHAnsi"/>
          <w:lang w:val="en-US"/>
        </w:rPr>
        <w:t xml:space="preserve"> in society</w:t>
      </w:r>
      <w:r w:rsidR="00055392" w:rsidRPr="0096205B">
        <w:rPr>
          <w:rFonts w:asciiTheme="minorHAnsi" w:hAnsiTheme="minorHAnsi"/>
          <w:lang w:val="en-US"/>
        </w:rPr>
        <w:t xml:space="preserve"> </w:t>
      </w:r>
      <w:sdt>
        <w:sdtPr>
          <w:rPr>
            <w:rFonts w:asciiTheme="minorHAnsi" w:hAnsiTheme="minorHAnsi"/>
            <w:lang w:val="en-US"/>
          </w:rPr>
          <w:alias w:val="Don't edit this field"/>
          <w:tag w:val="CitaviPlaceholder#60179bf1-2b94-4747-8033-a5e3cb07245f"/>
          <w:id w:val="-1630478249"/>
          <w:placeholder>
            <w:docPart w:val="DefaultPlaceholder_-1854013440"/>
          </w:placeholder>
        </w:sdtPr>
        <w:sdtContent>
          <w:r w:rsidR="00055392" w:rsidRPr="0096205B">
            <w:rPr>
              <w:rFonts w:asciiTheme="minorHAnsi" w:hAnsiTheme="minorHAnsi"/>
              <w:lang w:val="en-US"/>
            </w:rPr>
            <w:fldChar w:fldCharType="begin"/>
          </w:r>
          <w:r w:rsidR="00055392" w:rsidRPr="0096205B">
            <w:rPr>
              <w:rFonts w:asciiTheme="minorHAnsi" w:hAnsiTheme="minorHAnsi"/>
              <w:lang w:val="en-US"/>
            </w:rPr>
            <w:instrText>ADDIN CitaviPlaceholder{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}</w:instrText>
          </w:r>
          <w:r w:rsidR="00055392" w:rsidRPr="0096205B">
            <w:rPr>
              <w:rFonts w:asciiTheme="minorHAnsi" w:hAnsiTheme="minorHAnsi"/>
              <w:lang w:val="en-US"/>
            </w:rPr>
            <w:fldChar w:fldCharType="separate"/>
          </w:r>
          <w:r w:rsidR="00DE489C" w:rsidRPr="0096205B">
            <w:rPr>
              <w:rFonts w:asciiTheme="minorHAnsi" w:hAnsiTheme="minorHAnsi"/>
              <w:lang w:val="en-US"/>
            </w:rPr>
            <w:t>(Schutter et al., 2019)</w:t>
          </w:r>
          <w:r w:rsidR="00055392" w:rsidRPr="0096205B">
            <w:rPr>
              <w:rFonts w:asciiTheme="minorHAnsi" w:hAnsiTheme="minorHAnsi"/>
              <w:lang w:val="en-US"/>
            </w:rPr>
            <w:fldChar w:fldCharType="end"/>
          </w:r>
        </w:sdtContent>
      </w:sdt>
      <w:r w:rsidR="00362624" w:rsidRPr="0096205B">
        <w:rPr>
          <w:rFonts w:asciiTheme="minorHAnsi" w:hAnsiTheme="minorHAnsi"/>
          <w:lang w:val="en-US"/>
        </w:rPr>
        <w:t>.</w:t>
      </w:r>
      <w:r w:rsidR="004A272A" w:rsidRPr="0096205B">
        <w:rPr>
          <w:rFonts w:asciiTheme="minorHAnsi" w:hAnsiTheme="minorHAnsi"/>
          <w:lang w:val="en-US"/>
        </w:rPr>
        <w:t xml:space="preserve"> </w:t>
      </w:r>
    </w:p>
    <w:p w14:paraId="09018DD6" w14:textId="313AD106" w:rsidR="00CF393E" w:rsidRPr="0096205B" w:rsidRDefault="001F5556" w:rsidP="00AB6570">
      <w:pPr>
        <w:spacing w:before="240" w:after="0"/>
        <w:rPr>
          <w:rFonts w:asciiTheme="minorHAnsi" w:hAnsiTheme="minorHAnsi"/>
          <w:lang w:val="en-US"/>
        </w:rPr>
      </w:pPr>
      <w:r w:rsidRPr="0096205B">
        <w:rPr>
          <w:rFonts w:asciiTheme="minorHAnsi" w:hAnsiTheme="minorHAnsi"/>
          <w:lang w:val="en-US"/>
        </w:rPr>
        <w:t xml:space="preserve">In BIOCLIMAPATHS, we address the logical chain of single and </w:t>
      </w:r>
      <w:r w:rsidR="00E3705B" w:rsidRPr="0096205B">
        <w:rPr>
          <w:rFonts w:asciiTheme="minorHAnsi" w:hAnsiTheme="minorHAnsi"/>
          <w:lang w:val="en-US"/>
        </w:rPr>
        <w:t>co-occurring</w:t>
      </w:r>
      <w:r w:rsidRPr="0096205B">
        <w:rPr>
          <w:rFonts w:asciiTheme="minorHAnsi" w:hAnsiTheme="minorHAnsi"/>
          <w:lang w:val="en-US"/>
        </w:rPr>
        <w:t xml:space="preserve"> climate extremes (chapter 2), </w:t>
      </w:r>
      <w:r w:rsidR="00DD0207" w:rsidRPr="0096205B">
        <w:rPr>
          <w:rFonts w:asciiTheme="minorHAnsi" w:hAnsiTheme="minorHAnsi"/>
          <w:lang w:val="en-US"/>
        </w:rPr>
        <w:t xml:space="preserve">their direct </w:t>
      </w:r>
      <w:r w:rsidRPr="0096205B">
        <w:rPr>
          <w:rFonts w:asciiTheme="minorHAnsi" w:hAnsiTheme="minorHAnsi"/>
          <w:lang w:val="en-US"/>
        </w:rPr>
        <w:t xml:space="preserve">impacts on </w:t>
      </w:r>
      <w:r w:rsidR="00DD0207" w:rsidRPr="0096205B">
        <w:rPr>
          <w:rFonts w:asciiTheme="minorHAnsi" w:hAnsiTheme="minorHAnsi"/>
          <w:lang w:val="en-US"/>
        </w:rPr>
        <w:t>crop</w:t>
      </w:r>
      <w:r w:rsidRPr="0096205B">
        <w:rPr>
          <w:rFonts w:asciiTheme="minorHAnsi" w:hAnsiTheme="minorHAnsi"/>
          <w:lang w:val="en-US"/>
        </w:rPr>
        <w:t xml:space="preserve"> yields and </w:t>
      </w:r>
      <w:r w:rsidR="00DD0207" w:rsidRPr="0096205B">
        <w:rPr>
          <w:rFonts w:asciiTheme="minorHAnsi" w:hAnsiTheme="minorHAnsi"/>
          <w:lang w:val="en-US"/>
        </w:rPr>
        <w:t>agricultural production at the sub-national level in the EU</w:t>
      </w:r>
      <w:r w:rsidRPr="0096205B">
        <w:rPr>
          <w:rFonts w:asciiTheme="minorHAnsi" w:hAnsiTheme="minorHAnsi"/>
          <w:lang w:val="en-US"/>
        </w:rPr>
        <w:t xml:space="preserve"> (chapter 3)</w:t>
      </w:r>
      <w:r w:rsidR="00DD0207" w:rsidRPr="0096205B">
        <w:rPr>
          <w:rFonts w:asciiTheme="minorHAnsi" w:hAnsiTheme="minorHAnsi"/>
          <w:lang w:val="en-US"/>
        </w:rPr>
        <w:t xml:space="preserve"> and the </w:t>
      </w:r>
      <w:r w:rsidRPr="0096205B">
        <w:rPr>
          <w:rFonts w:asciiTheme="minorHAnsi" w:hAnsiTheme="minorHAnsi"/>
          <w:lang w:val="en-US"/>
        </w:rPr>
        <w:t xml:space="preserve">indirect impacts </w:t>
      </w:r>
      <w:r w:rsidR="00DD0207" w:rsidRPr="0096205B">
        <w:rPr>
          <w:rFonts w:asciiTheme="minorHAnsi" w:hAnsiTheme="minorHAnsi"/>
          <w:lang w:val="en-US"/>
        </w:rPr>
        <w:t xml:space="preserve">of climate extremes </w:t>
      </w:r>
      <w:r w:rsidRPr="0096205B">
        <w:rPr>
          <w:rFonts w:asciiTheme="minorHAnsi" w:hAnsiTheme="minorHAnsi"/>
          <w:lang w:val="en-US"/>
        </w:rPr>
        <w:t xml:space="preserve">on activities the EU bioeconomy (chapter 4) from a biophysical risk transmission channel perspective. In chapter 5, we provide insights on the potential social amplification of biophysical risks </w:t>
      </w:r>
      <w:r w:rsidR="00E3705B" w:rsidRPr="0096205B">
        <w:rPr>
          <w:rFonts w:asciiTheme="minorHAnsi" w:hAnsiTheme="minorHAnsi"/>
          <w:lang w:val="en-US"/>
        </w:rPr>
        <w:t>in</w:t>
      </w:r>
      <w:r w:rsidRPr="0096205B">
        <w:rPr>
          <w:rFonts w:asciiTheme="minorHAnsi" w:hAnsiTheme="minorHAnsi"/>
          <w:lang w:val="en-US"/>
        </w:rPr>
        <w:t xml:space="preserve"> the EU bioeconomy </w:t>
      </w:r>
      <w:r w:rsidR="00E3705B" w:rsidRPr="0096205B">
        <w:rPr>
          <w:rFonts w:asciiTheme="minorHAnsi" w:hAnsiTheme="minorHAnsi"/>
          <w:lang w:val="en-US"/>
        </w:rPr>
        <w:t xml:space="preserve">in a global trade context </w:t>
      </w:r>
      <w:r w:rsidR="00DD0207" w:rsidRPr="0096205B">
        <w:rPr>
          <w:rFonts w:asciiTheme="minorHAnsi" w:hAnsiTheme="minorHAnsi"/>
          <w:lang w:val="en-US"/>
        </w:rPr>
        <w:t>(</w:t>
      </w:r>
      <w:r w:rsidRPr="0096205B">
        <w:rPr>
          <w:rFonts w:asciiTheme="minorHAnsi" w:hAnsiTheme="minorHAnsi"/>
          <w:lang w:val="en-US"/>
        </w:rPr>
        <w:t>yet</w:t>
      </w:r>
      <w:r w:rsidR="00DD0207" w:rsidRPr="0096205B">
        <w:rPr>
          <w:rFonts w:asciiTheme="minorHAnsi" w:hAnsiTheme="minorHAnsi"/>
          <w:lang w:val="en-US"/>
        </w:rPr>
        <w:t>,</w:t>
      </w:r>
      <w:r w:rsidRPr="0096205B">
        <w:rPr>
          <w:rFonts w:asciiTheme="minorHAnsi" w:hAnsiTheme="minorHAnsi"/>
          <w:lang w:val="en-US"/>
        </w:rPr>
        <w:t xml:space="preserve"> due to a lack of price mechanisms in the methodology, the results still mainly reflect biophysical </w:t>
      </w:r>
      <w:r w:rsidR="00E3705B" w:rsidRPr="0096205B">
        <w:rPr>
          <w:rFonts w:asciiTheme="minorHAnsi" w:hAnsiTheme="minorHAnsi"/>
          <w:lang w:val="en-US"/>
        </w:rPr>
        <w:t>impacts</w:t>
      </w:r>
      <w:r w:rsidR="00DD0207" w:rsidRPr="0096205B">
        <w:rPr>
          <w:rFonts w:asciiTheme="minorHAnsi" w:hAnsiTheme="minorHAnsi"/>
          <w:lang w:val="en-US"/>
        </w:rPr>
        <w:t>)</w:t>
      </w:r>
      <w:r w:rsidRPr="0096205B">
        <w:rPr>
          <w:rFonts w:asciiTheme="minorHAnsi" w:hAnsiTheme="minorHAnsi"/>
          <w:lang w:val="en-US"/>
        </w:rPr>
        <w:t xml:space="preserve">. Chapter 6, finally, provides insights on socially amplified risk transmission channels </w:t>
      </w:r>
      <w:r w:rsidR="00DD0207" w:rsidRPr="0096205B">
        <w:rPr>
          <w:rFonts w:asciiTheme="minorHAnsi" w:hAnsiTheme="minorHAnsi"/>
          <w:lang w:val="en-US"/>
        </w:rPr>
        <w:t xml:space="preserve">and vulnerabilities </w:t>
      </w:r>
      <w:r w:rsidR="004F74F5" w:rsidRPr="0096205B">
        <w:rPr>
          <w:rFonts w:asciiTheme="minorHAnsi" w:hAnsiTheme="minorHAnsi"/>
          <w:lang w:val="en-US"/>
        </w:rPr>
        <w:t xml:space="preserve">in heterogeneous regions </w:t>
      </w:r>
      <w:r w:rsidRPr="0096205B">
        <w:rPr>
          <w:rFonts w:asciiTheme="minorHAnsi" w:hAnsiTheme="minorHAnsi"/>
          <w:lang w:val="en-US"/>
        </w:rPr>
        <w:t>at the sub-national level of the Austrian bioeconomy</w:t>
      </w:r>
      <w:r w:rsidR="00DD0207" w:rsidRPr="0096205B">
        <w:rPr>
          <w:rFonts w:asciiTheme="minorHAnsi" w:hAnsiTheme="minorHAnsi"/>
          <w:lang w:val="en-US"/>
        </w:rPr>
        <w:t xml:space="preserve"> (subject to the same limitations</w:t>
      </w:r>
      <w:r w:rsidR="00E3705B" w:rsidRPr="0096205B">
        <w:rPr>
          <w:rFonts w:asciiTheme="minorHAnsi" w:hAnsiTheme="minorHAnsi"/>
          <w:lang w:val="en-US"/>
        </w:rPr>
        <w:t xml:space="preserve"> as Ch.5</w:t>
      </w:r>
      <w:r w:rsidR="00DD0207" w:rsidRPr="0096205B">
        <w:rPr>
          <w:rFonts w:asciiTheme="minorHAnsi" w:hAnsiTheme="minorHAnsi"/>
          <w:lang w:val="en-US"/>
        </w:rPr>
        <w:t xml:space="preserve">). </w:t>
      </w:r>
      <w:r w:rsidR="00DD5A41" w:rsidRPr="0096205B">
        <w:rPr>
          <w:rFonts w:asciiTheme="minorHAnsi" w:hAnsiTheme="minorHAnsi"/>
          <w:lang w:val="en-US"/>
        </w:rPr>
        <w:t>Figure 1.4</w:t>
      </w:r>
      <w:r w:rsidR="00B646F4" w:rsidRPr="0096205B">
        <w:rPr>
          <w:rFonts w:asciiTheme="minorHAnsi" w:hAnsiTheme="minorHAnsi"/>
          <w:lang w:val="en-US"/>
        </w:rPr>
        <w:t xml:space="preserve"> </w:t>
      </w:r>
      <w:r w:rsidR="00DD0207" w:rsidRPr="0096205B">
        <w:rPr>
          <w:rFonts w:asciiTheme="minorHAnsi" w:hAnsiTheme="minorHAnsi"/>
          <w:lang w:val="en-US"/>
        </w:rPr>
        <w:lastRenderedPageBreak/>
        <w:t xml:space="preserve">summarises the </w:t>
      </w:r>
      <w:r w:rsidR="00B646F4" w:rsidRPr="0096205B">
        <w:rPr>
          <w:rFonts w:asciiTheme="minorHAnsi" w:hAnsiTheme="minorHAnsi"/>
          <w:lang w:val="en-US"/>
        </w:rPr>
        <w:t>cross-sectoral assessment of climate extreme risk transmission channels in BIOCLIMAPATHS</w:t>
      </w:r>
      <w:r w:rsidR="00DD0207" w:rsidRPr="0096205B">
        <w:rPr>
          <w:rFonts w:asciiTheme="minorHAnsi" w:hAnsiTheme="minorHAnsi"/>
          <w:lang w:val="en-US"/>
        </w:rPr>
        <w:t>.</w:t>
      </w:r>
    </w:p>
    <w:p w14:paraId="12F9906A" w14:textId="77777777" w:rsidR="00150F73" w:rsidRPr="0096205B" w:rsidRDefault="00150F73" w:rsidP="00150F73">
      <w:pPr>
        <w:keepNext/>
        <w:spacing w:before="240" w:after="0"/>
        <w:rPr>
          <w:rFonts w:asciiTheme="minorHAnsi" w:hAnsiTheme="minorHAnsi"/>
        </w:rPr>
      </w:pPr>
      <w:r w:rsidRPr="0096205B">
        <w:rPr>
          <w:rFonts w:asciiTheme="minorHAnsi" w:hAnsiTheme="minorHAnsi"/>
          <w:noProof/>
          <w:lang w:val="en-US" w:eastAsia="en-US"/>
        </w:rPr>
        <w:drawing>
          <wp:inline distT="0" distB="0" distL="0" distR="0" wp14:anchorId="6009D6FD" wp14:editId="12AE8542">
            <wp:extent cx="5595500" cy="270869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26150" cy="2723531"/>
                    </a:xfrm>
                    <a:prstGeom prst="rect">
                      <a:avLst/>
                    </a:prstGeom>
                    <a:noFill/>
                  </pic:spPr>
                </pic:pic>
              </a:graphicData>
            </a:graphic>
          </wp:inline>
        </w:drawing>
      </w:r>
    </w:p>
    <w:p w14:paraId="0213EE3D" w14:textId="5B6ACDD6" w:rsidR="00441055" w:rsidRPr="0096205B" w:rsidRDefault="00150F73" w:rsidP="00236AA1">
      <w:pPr>
        <w:pStyle w:val="Figurecaption"/>
        <w:rPr>
          <w:rFonts w:asciiTheme="minorHAnsi" w:hAnsiTheme="minorHAnsi"/>
        </w:rPr>
      </w:pPr>
      <w:bookmarkStart w:id="13" w:name="_Ref124935480"/>
      <w:r w:rsidRPr="0096205B">
        <w:rPr>
          <w:rFonts w:asciiTheme="minorHAnsi" w:hAnsiTheme="minorHAnsi"/>
        </w:rPr>
        <w:t xml:space="preserve">Figure </w:t>
      </w:r>
      <w:bookmarkEnd w:id="13"/>
      <w:r w:rsidR="00DD5A41" w:rsidRPr="0096205B">
        <w:rPr>
          <w:rFonts w:asciiTheme="minorHAnsi" w:hAnsiTheme="minorHAnsi"/>
        </w:rPr>
        <w:t>1.4</w:t>
      </w:r>
      <w:r w:rsidRPr="0096205B">
        <w:rPr>
          <w:rFonts w:asciiTheme="minorHAnsi" w:hAnsiTheme="minorHAnsi"/>
        </w:rPr>
        <w:t xml:space="preserve">: Summary </w:t>
      </w:r>
      <w:r w:rsidR="00B646F4" w:rsidRPr="0096205B">
        <w:rPr>
          <w:rFonts w:asciiTheme="minorHAnsi" w:hAnsiTheme="minorHAnsi"/>
        </w:rPr>
        <w:t>of the c</w:t>
      </w:r>
      <w:r w:rsidRPr="0096205B">
        <w:rPr>
          <w:rFonts w:asciiTheme="minorHAnsi" w:hAnsiTheme="minorHAnsi"/>
        </w:rPr>
        <w:t>ross-sectoral assessment o</w:t>
      </w:r>
      <w:r w:rsidR="00B646F4" w:rsidRPr="0096205B">
        <w:rPr>
          <w:rFonts w:asciiTheme="minorHAnsi" w:hAnsiTheme="minorHAnsi"/>
        </w:rPr>
        <w:t>f climate extreme risk transmis</w:t>
      </w:r>
      <w:r w:rsidRPr="0096205B">
        <w:rPr>
          <w:rFonts w:asciiTheme="minorHAnsi" w:hAnsiTheme="minorHAnsi"/>
        </w:rPr>
        <w:t>s</w:t>
      </w:r>
      <w:r w:rsidR="00B646F4" w:rsidRPr="0096205B">
        <w:rPr>
          <w:rFonts w:asciiTheme="minorHAnsi" w:hAnsiTheme="minorHAnsi"/>
        </w:rPr>
        <w:t>i</w:t>
      </w:r>
      <w:r w:rsidRPr="0096205B">
        <w:rPr>
          <w:rFonts w:asciiTheme="minorHAnsi" w:hAnsiTheme="minorHAnsi"/>
        </w:rPr>
        <w:t>on channels in BIOCLIMAPATHS</w:t>
      </w:r>
    </w:p>
    <w:p w14:paraId="51A738F4" w14:textId="77777777" w:rsidR="00441055" w:rsidRPr="0096205B" w:rsidRDefault="00DC388D" w:rsidP="00720B61">
      <w:pPr>
        <w:pStyle w:val="berschrift1BCP"/>
        <w:rPr>
          <w:rFonts w:asciiTheme="minorHAnsi" w:hAnsiTheme="minorHAnsi"/>
        </w:rPr>
      </w:pPr>
      <w:bookmarkStart w:id="14" w:name="_Toc126578597"/>
      <w:r w:rsidRPr="0096205B">
        <w:rPr>
          <w:rFonts w:asciiTheme="minorHAnsi" w:hAnsiTheme="minorHAnsi"/>
        </w:rPr>
        <w:t>2. Regional patterns of climate extremes in the EU</w:t>
      </w:r>
      <w:bookmarkEnd w:id="14"/>
    </w:p>
    <w:p w14:paraId="79E10C54" w14:textId="61F25C73" w:rsidR="00255AD9" w:rsidRPr="0096205B" w:rsidRDefault="00334A41" w:rsidP="00E44D42">
      <w:pPr>
        <w:pStyle w:val="StandardBCP"/>
        <w:rPr>
          <w:rFonts w:asciiTheme="minorHAnsi" w:hAnsiTheme="minorHAnsi"/>
        </w:rPr>
      </w:pPr>
      <w:r w:rsidRPr="0096205B">
        <w:rPr>
          <w:rFonts w:asciiTheme="minorHAnsi" w:hAnsiTheme="minorHAnsi"/>
        </w:rPr>
        <w:t>In this chapter, we describe and carry out a</w:t>
      </w:r>
      <w:r w:rsidR="00B84FB0" w:rsidRPr="0096205B">
        <w:rPr>
          <w:rFonts w:asciiTheme="minorHAnsi" w:hAnsiTheme="minorHAnsi"/>
        </w:rPr>
        <w:t xml:space="preserve"> temporal</w:t>
      </w:r>
      <w:r w:rsidRPr="0096205B">
        <w:rPr>
          <w:rFonts w:asciiTheme="minorHAnsi" w:hAnsiTheme="minorHAnsi"/>
        </w:rPr>
        <w:t xml:space="preserve"> analysis of </w:t>
      </w:r>
      <w:r w:rsidR="00255AD9" w:rsidRPr="0096205B">
        <w:rPr>
          <w:rFonts w:asciiTheme="minorHAnsi" w:hAnsiTheme="minorHAnsi"/>
        </w:rPr>
        <w:t xml:space="preserve">single and spatial </w:t>
      </w:r>
      <w:r w:rsidRPr="0096205B">
        <w:rPr>
          <w:rFonts w:asciiTheme="minorHAnsi" w:hAnsiTheme="minorHAnsi"/>
        </w:rPr>
        <w:t>patterns of climate extremes and aim at answering the following research question</w:t>
      </w:r>
      <w:r w:rsidR="00C201B7" w:rsidRPr="0096205B">
        <w:rPr>
          <w:rFonts w:asciiTheme="minorHAnsi" w:hAnsiTheme="minorHAnsi"/>
        </w:rPr>
        <w:t>s</w:t>
      </w:r>
      <w:r w:rsidRPr="0096205B">
        <w:rPr>
          <w:rFonts w:asciiTheme="minorHAnsi" w:hAnsiTheme="minorHAnsi"/>
        </w:rPr>
        <w:t xml:space="preserve">: </w:t>
      </w:r>
    </w:p>
    <w:p w14:paraId="037ED2C2" w14:textId="1EF5F63C" w:rsidR="00255AD9" w:rsidRPr="0096205B" w:rsidRDefault="00255AD9" w:rsidP="00666484">
      <w:pPr>
        <w:pStyle w:val="StandardBCP"/>
        <w:numPr>
          <w:ilvl w:val="0"/>
          <w:numId w:val="13"/>
        </w:numPr>
        <w:spacing w:after="0"/>
        <w:ind w:left="714" w:hanging="357"/>
        <w:rPr>
          <w:rFonts w:asciiTheme="minorHAnsi" w:hAnsiTheme="minorHAnsi"/>
        </w:rPr>
      </w:pPr>
      <w:r w:rsidRPr="0096205B">
        <w:rPr>
          <w:rFonts w:asciiTheme="minorHAnsi" w:hAnsiTheme="minorHAnsi"/>
        </w:rPr>
        <w:t xml:space="preserve">What changes in patterns of climate extremes can be observed in the EU? </w:t>
      </w:r>
    </w:p>
    <w:p w14:paraId="024BD7F3" w14:textId="77777777" w:rsidR="00255AD9" w:rsidRPr="0096205B" w:rsidRDefault="00334A41" w:rsidP="00C201B7">
      <w:pPr>
        <w:pStyle w:val="StandardBCP"/>
        <w:numPr>
          <w:ilvl w:val="0"/>
          <w:numId w:val="13"/>
        </w:numPr>
        <w:rPr>
          <w:rFonts w:asciiTheme="minorHAnsi" w:hAnsiTheme="minorHAnsi"/>
        </w:rPr>
      </w:pPr>
      <w:r w:rsidRPr="0096205B">
        <w:rPr>
          <w:rFonts w:asciiTheme="minorHAnsi" w:hAnsiTheme="minorHAnsi"/>
        </w:rPr>
        <w:t xml:space="preserve">What are </w:t>
      </w:r>
      <w:r w:rsidR="00255AD9" w:rsidRPr="0096205B">
        <w:rPr>
          <w:rFonts w:asciiTheme="minorHAnsi" w:hAnsiTheme="minorHAnsi"/>
        </w:rPr>
        <w:t xml:space="preserve">spatial </w:t>
      </w:r>
      <w:r w:rsidRPr="0096205B">
        <w:rPr>
          <w:rFonts w:asciiTheme="minorHAnsi" w:hAnsiTheme="minorHAnsi"/>
        </w:rPr>
        <w:t xml:space="preserve">hotspots of (changes in) climate extremes at the sub-national level of the EU, relevant in the context of the EU Bioeconomy? </w:t>
      </w:r>
    </w:p>
    <w:p w14:paraId="68935770" w14:textId="59D70DBF" w:rsidR="00334A41" w:rsidRPr="0096205B" w:rsidRDefault="00334A41" w:rsidP="00E44D42">
      <w:pPr>
        <w:pStyle w:val="StandardBCP"/>
        <w:rPr>
          <w:rFonts w:asciiTheme="minorHAnsi" w:hAnsiTheme="minorHAnsi"/>
        </w:rPr>
      </w:pPr>
      <w:r w:rsidRPr="0096205B">
        <w:rPr>
          <w:rFonts w:asciiTheme="minorHAnsi" w:hAnsiTheme="minorHAnsi"/>
        </w:rPr>
        <w:t>The results, i.e. climate extreme hotspots maps for heat waves, cold waves and flash droughts at the NUTS1 level</w:t>
      </w:r>
      <w:r w:rsidR="00663A72" w:rsidRPr="0096205B">
        <w:rPr>
          <w:rFonts w:asciiTheme="minorHAnsi" w:hAnsiTheme="minorHAnsi"/>
        </w:rPr>
        <w:t xml:space="preserve">, are available at </w:t>
      </w:r>
      <w:hyperlink r:id="rId18" w:history="1">
        <w:r w:rsidR="00663A72" w:rsidRPr="0096205B">
          <w:rPr>
            <w:rStyle w:val="Hyperlink"/>
            <w:rFonts w:asciiTheme="minorHAnsi" w:hAnsiTheme="minorHAnsi"/>
          </w:rPr>
          <w:t>www.bioclimapaths.eu/climate-maps</w:t>
        </w:r>
      </w:hyperlink>
      <w:r w:rsidR="00663A72" w:rsidRPr="0096205B">
        <w:rPr>
          <w:rFonts w:asciiTheme="minorHAnsi" w:hAnsiTheme="minorHAnsi"/>
        </w:rPr>
        <w:t xml:space="preserve">. </w:t>
      </w:r>
    </w:p>
    <w:p w14:paraId="1740DB96" w14:textId="4EA1C4E4" w:rsidR="00441055" w:rsidRPr="0096205B" w:rsidRDefault="00DC388D" w:rsidP="00720B61">
      <w:pPr>
        <w:pStyle w:val="berschrift2BCP"/>
        <w:rPr>
          <w:rFonts w:asciiTheme="minorHAnsi" w:hAnsiTheme="minorHAnsi"/>
        </w:rPr>
      </w:pPr>
      <w:bookmarkStart w:id="15" w:name="_Toc126578598"/>
      <w:r w:rsidRPr="0096205B">
        <w:rPr>
          <w:rFonts w:asciiTheme="minorHAnsi" w:hAnsiTheme="minorHAnsi"/>
        </w:rPr>
        <w:t>2.1 Introduction</w:t>
      </w:r>
      <w:bookmarkEnd w:id="15"/>
    </w:p>
    <w:p w14:paraId="2E34C609" w14:textId="7868253A" w:rsidR="00441055" w:rsidRPr="0096205B" w:rsidRDefault="00DC388D" w:rsidP="00E44D42">
      <w:pPr>
        <w:pStyle w:val="StandardBCP"/>
        <w:rPr>
          <w:rFonts w:asciiTheme="minorHAnsi" w:hAnsiTheme="minorHAnsi"/>
        </w:rPr>
      </w:pPr>
      <w:r w:rsidRPr="0096205B">
        <w:rPr>
          <w:rFonts w:asciiTheme="minorHAnsi" w:hAnsiTheme="minorHAnsi"/>
        </w:rPr>
        <w:t xml:space="preserve">The recent decades observed changing patterns of climate extremes worldwide, </w:t>
      </w:r>
      <w:r w:rsidR="006709BB" w:rsidRPr="0096205B">
        <w:rPr>
          <w:rFonts w:asciiTheme="minorHAnsi" w:hAnsiTheme="minorHAnsi"/>
        </w:rPr>
        <w:t xml:space="preserve">both in terms of </w:t>
      </w:r>
      <w:r w:rsidRPr="0096205B">
        <w:rPr>
          <w:rFonts w:asciiTheme="minorHAnsi" w:hAnsiTheme="minorHAnsi"/>
        </w:rPr>
        <w:t>their frequency</w:t>
      </w:r>
      <w:r w:rsidR="006709BB" w:rsidRPr="0096205B">
        <w:rPr>
          <w:rFonts w:asciiTheme="minorHAnsi" w:hAnsiTheme="minorHAnsi"/>
        </w:rPr>
        <w:t xml:space="preserve"> and</w:t>
      </w:r>
      <w:r w:rsidRPr="0096205B">
        <w:rPr>
          <w:rFonts w:asciiTheme="minorHAnsi" w:hAnsiTheme="minorHAnsi"/>
        </w:rPr>
        <w:t xml:space="preserve"> intensity, </w:t>
      </w:r>
      <w:r w:rsidR="006709BB" w:rsidRPr="0096205B">
        <w:rPr>
          <w:rFonts w:asciiTheme="minorHAnsi" w:hAnsiTheme="minorHAnsi"/>
        </w:rPr>
        <w:t xml:space="preserve">as well as their </w:t>
      </w:r>
      <w:r w:rsidRPr="0096205B">
        <w:rPr>
          <w:rFonts w:asciiTheme="minorHAnsi" w:hAnsiTheme="minorHAnsi"/>
        </w:rPr>
        <w:t xml:space="preserve">spatial extent, duration, and timing. For example, the number of cold nights has decreased, but the warm ones have increased. The number of heavy precipitation events is growing with regional variations. Climate extremes are becoming more frequent and co-occurring in a warming world, resulting in compound hazards </w:t>
      </w:r>
      <w:sdt>
        <w:sdtPr>
          <w:rPr>
            <w:rFonts w:asciiTheme="minorHAnsi" w:hAnsiTheme="minorHAnsi"/>
          </w:rPr>
          <w:alias w:val="Don't edit this field"/>
          <w:tag w:val="CitaviPlaceholder#24e6072a-c375-45a3-a620-123b283e0e3a"/>
          <w:id w:val="-748113053"/>
          <w:placeholder>
            <w:docPart w:val="DefaultPlaceholder_-1854013440"/>
          </w:placeholder>
        </w:sdtPr>
        <w:sdtContent>
          <w:r w:rsidR="00276357" w:rsidRPr="0096205B">
            <w:rPr>
              <w:rFonts w:asciiTheme="minorHAnsi" w:hAnsiTheme="minorHAnsi"/>
            </w:rPr>
            <w:fldChar w:fldCharType="begin"/>
          </w:r>
          <w:r w:rsidR="00DE489C" w:rsidRPr="0096205B">
            <w:rPr>
              <w:rFonts w:asciiTheme="minorHAnsi" w:hAnsiTheme="minorHAnsi"/>
            </w:rPr>
            <w:instrText>ADDIN CitaviPlaceholder{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}</w:instrText>
          </w:r>
          <w:r w:rsidR="00276357" w:rsidRPr="0096205B">
            <w:rPr>
              <w:rFonts w:asciiTheme="minorHAnsi" w:hAnsiTheme="minorHAnsi"/>
            </w:rPr>
            <w:fldChar w:fldCharType="separate"/>
          </w:r>
          <w:r w:rsidR="00DE489C" w:rsidRPr="0096205B">
            <w:rPr>
              <w:rFonts w:asciiTheme="minorHAnsi" w:hAnsiTheme="minorHAnsi"/>
            </w:rPr>
            <w:t>(Forzieri et al., 2016; AghaKouchak et al., 2020)</w:t>
          </w:r>
          <w:r w:rsidR="00276357" w:rsidRPr="0096205B">
            <w:rPr>
              <w:rFonts w:asciiTheme="minorHAnsi" w:hAnsiTheme="minorHAnsi"/>
            </w:rPr>
            <w:fldChar w:fldCharType="end"/>
          </w:r>
        </w:sdtContent>
      </w:sdt>
      <w:r w:rsidR="00276357" w:rsidRPr="0096205B">
        <w:rPr>
          <w:rFonts w:asciiTheme="minorHAnsi" w:hAnsiTheme="minorHAnsi"/>
        </w:rPr>
        <w:t>.</w:t>
      </w:r>
      <w:r w:rsidRPr="0096205B">
        <w:rPr>
          <w:rFonts w:asciiTheme="minorHAnsi" w:hAnsiTheme="minorHAnsi"/>
        </w:rPr>
        <w:t xml:space="preserve"> For example, a few European regions faced droughts, heatwaves, and wildfires in the same year during the period 1990–2018 </w:t>
      </w:r>
      <w:sdt>
        <w:sdtPr>
          <w:rPr>
            <w:rFonts w:asciiTheme="minorHAnsi" w:hAnsiTheme="minorHAnsi"/>
          </w:rPr>
          <w:alias w:val="Don't edit this field"/>
          <w:tag w:val="CitaviPlaceholder#5e09861d-2239-45d2-80de-2917303f7cbc"/>
          <w:id w:val="1608464018"/>
          <w:placeholder>
            <w:docPart w:val="DefaultPlaceholder_-1854013440"/>
          </w:placeholder>
        </w:sdtPr>
        <w:sdtContent>
          <w:r w:rsidR="002F582A" w:rsidRPr="0096205B">
            <w:rPr>
              <w:rFonts w:asciiTheme="minorHAnsi" w:hAnsiTheme="minorHAnsi"/>
            </w:rPr>
            <w:fldChar w:fldCharType="begin"/>
          </w:r>
          <w:r w:rsidR="00DE489C" w:rsidRPr="0096205B">
            <w:rPr>
              <w:rFonts w:asciiTheme="minorHAnsi" w:hAnsiTheme="minorHAnsi"/>
            </w:rPr>
            <w:instrText>ADDIN CitaviPlaceholder{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}</w:instrText>
          </w:r>
          <w:r w:rsidR="002F582A" w:rsidRPr="0096205B">
            <w:rPr>
              <w:rFonts w:asciiTheme="minorHAnsi" w:hAnsiTheme="minorHAnsi"/>
            </w:rPr>
            <w:fldChar w:fldCharType="separate"/>
          </w:r>
          <w:r w:rsidR="00DE489C" w:rsidRPr="0096205B">
            <w:rPr>
              <w:rFonts w:asciiTheme="minorHAnsi" w:hAnsiTheme="minorHAnsi"/>
            </w:rPr>
            <w:t>(Sutanto et al., 2020)</w:t>
          </w:r>
          <w:r w:rsidR="002F582A" w:rsidRPr="0096205B">
            <w:rPr>
              <w:rFonts w:asciiTheme="minorHAnsi" w:hAnsiTheme="minorHAnsi"/>
            </w:rPr>
            <w:fldChar w:fldCharType="end"/>
          </w:r>
        </w:sdtContent>
      </w:sdt>
      <w:r w:rsidRPr="0096205B">
        <w:rPr>
          <w:rFonts w:asciiTheme="minorHAnsi" w:hAnsiTheme="minorHAnsi"/>
        </w:rPr>
        <w:t xml:space="preserve">, see also Chapter 1 above. More frequent climate extremes lead to a decreased return period </w:t>
      </w:r>
      <w:sdt>
        <w:sdtPr>
          <w:rPr>
            <w:rFonts w:asciiTheme="minorHAnsi" w:hAnsiTheme="minorHAnsi"/>
          </w:rPr>
          <w:alias w:val="Don't edit this field"/>
          <w:tag w:val="CitaviPlaceholder#375ce934-6bfd-429c-a7d9-6d8602f877eb"/>
          <w:id w:val="1215781892"/>
          <w:placeholder>
            <w:docPart w:val="DefaultPlaceholder_-1854013440"/>
          </w:placeholder>
        </w:sdtPr>
        <w:sdtContent>
          <w:r w:rsidR="002F582A" w:rsidRPr="0096205B">
            <w:rPr>
              <w:rFonts w:asciiTheme="minorHAnsi" w:hAnsiTheme="minorHAnsi"/>
            </w:rPr>
            <w:fldChar w:fldCharType="begin"/>
          </w:r>
          <w:r w:rsidR="00DE489C" w:rsidRPr="0096205B">
            <w:rPr>
              <w:rFonts w:asciiTheme="minorHAnsi" w:hAnsiTheme="minorHAnsi"/>
            </w:rPr>
            <w:instrText>ADDIN CitaviPlaceholder{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}</w:instrText>
          </w:r>
          <w:r w:rsidR="002F582A" w:rsidRPr="0096205B">
            <w:rPr>
              <w:rFonts w:asciiTheme="minorHAnsi" w:hAnsiTheme="minorHAnsi"/>
            </w:rPr>
            <w:fldChar w:fldCharType="separate"/>
          </w:r>
          <w:r w:rsidR="00DE489C" w:rsidRPr="0096205B">
            <w:rPr>
              <w:rFonts w:asciiTheme="minorHAnsi" w:hAnsiTheme="minorHAnsi"/>
            </w:rPr>
            <w:t>(Lehner et al., 2006)</w:t>
          </w:r>
          <w:r w:rsidR="002F582A" w:rsidRPr="0096205B">
            <w:rPr>
              <w:rFonts w:asciiTheme="minorHAnsi" w:hAnsiTheme="minorHAnsi"/>
            </w:rPr>
            <w:fldChar w:fldCharType="end"/>
          </w:r>
        </w:sdtContent>
      </w:sdt>
      <w:r w:rsidR="002F582A" w:rsidRPr="0096205B">
        <w:rPr>
          <w:rFonts w:asciiTheme="minorHAnsi" w:hAnsiTheme="minorHAnsi"/>
        </w:rPr>
        <w:t>,</w:t>
      </w:r>
      <w:r w:rsidRPr="0096205B">
        <w:rPr>
          <w:rFonts w:asciiTheme="minorHAnsi" w:hAnsiTheme="minorHAnsi"/>
        </w:rPr>
        <w:t xml:space="preserve"> resulting in more persistent climate extremes. For example, Europe has observed consecutive record-breaking high temperatures in recent years </w:t>
      </w:r>
      <w:sdt>
        <w:sdtPr>
          <w:rPr>
            <w:rFonts w:asciiTheme="minorHAnsi" w:hAnsiTheme="minorHAnsi"/>
          </w:rPr>
          <w:alias w:val="Don't edit this field"/>
          <w:tag w:val="CitaviPlaceholder#b866daa6-47ff-47c5-9145-ffab4416dab3"/>
          <w:id w:val="-852185273"/>
          <w:placeholder>
            <w:docPart w:val="DefaultPlaceholder_-1854013440"/>
          </w:placeholder>
        </w:sdtPr>
        <w:sdtContent>
          <w:r w:rsidR="00E4676D" w:rsidRPr="0096205B">
            <w:rPr>
              <w:rFonts w:asciiTheme="minorHAnsi" w:hAnsiTheme="minorHAnsi"/>
            </w:rPr>
            <w:fldChar w:fldCharType="begin"/>
          </w:r>
          <w:r w:rsidR="00DE489C" w:rsidRPr="0096205B">
            <w:rPr>
              <w:rFonts w:asciiTheme="minorHAnsi" w:hAnsiTheme="minorHAnsi"/>
            </w:rPr>
            <w:instrText>ADDIN CitaviPlaceholder{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}</w:instrText>
          </w:r>
          <w:r w:rsidR="00E4676D" w:rsidRPr="0096205B">
            <w:rPr>
              <w:rFonts w:asciiTheme="minorHAnsi" w:hAnsiTheme="minorHAnsi"/>
            </w:rPr>
            <w:fldChar w:fldCharType="separate"/>
          </w:r>
          <w:r w:rsidR="00DE489C" w:rsidRPr="0096205B">
            <w:rPr>
              <w:rFonts w:asciiTheme="minorHAnsi" w:hAnsiTheme="minorHAnsi"/>
            </w:rPr>
            <w:t>(Su et al., 2017)</w:t>
          </w:r>
          <w:r w:rsidR="00E4676D" w:rsidRPr="0096205B">
            <w:rPr>
              <w:rFonts w:asciiTheme="minorHAnsi" w:hAnsiTheme="minorHAnsi"/>
            </w:rPr>
            <w:fldChar w:fldCharType="end"/>
          </w:r>
        </w:sdtContent>
      </w:sdt>
      <w:r w:rsidR="00E4676D" w:rsidRPr="0096205B">
        <w:rPr>
          <w:rFonts w:asciiTheme="minorHAnsi" w:hAnsiTheme="minorHAnsi"/>
        </w:rPr>
        <w:t>.</w:t>
      </w:r>
      <w:r w:rsidRPr="0096205B">
        <w:rPr>
          <w:rFonts w:asciiTheme="minorHAnsi" w:hAnsiTheme="minorHAnsi"/>
        </w:rPr>
        <w:t xml:space="preserve"> These </w:t>
      </w:r>
      <w:r w:rsidRPr="0096205B">
        <w:rPr>
          <w:rFonts w:asciiTheme="minorHAnsi" w:hAnsiTheme="minorHAnsi"/>
        </w:rPr>
        <w:lastRenderedPageBreak/>
        <w:t>climate extremes are and will negatively impact social and environmental systems</w:t>
      </w:r>
      <w:r w:rsidR="003F61DA" w:rsidRPr="0096205B">
        <w:rPr>
          <w:rFonts w:asciiTheme="minorHAnsi" w:hAnsiTheme="minorHAnsi"/>
        </w:rPr>
        <w:t xml:space="preserve"> </w:t>
      </w:r>
      <w:sdt>
        <w:sdtPr>
          <w:rPr>
            <w:rFonts w:asciiTheme="minorHAnsi" w:hAnsiTheme="minorHAnsi"/>
          </w:rPr>
          <w:alias w:val="Don't edit this field"/>
          <w:tag w:val="CitaviPlaceholder#1a083a8d-bc77-438e-9193-e8cf47418154"/>
          <w:id w:val="-382785675"/>
          <w:placeholder>
            <w:docPart w:val="DefaultPlaceholder_-1854013440"/>
          </w:placeholder>
        </w:sdtPr>
        <w:sdtContent>
          <w:r w:rsidR="0042152F" w:rsidRPr="0096205B">
            <w:rPr>
              <w:rFonts w:asciiTheme="minorHAnsi" w:hAnsiTheme="minorHAnsi"/>
            </w:rPr>
            <w:fldChar w:fldCharType="begin"/>
          </w:r>
          <w:r w:rsidR="00DE489C" w:rsidRPr="0096205B">
            <w:rPr>
              <w:rFonts w:asciiTheme="minorHAnsi" w:hAnsiTheme="minorHAnsi"/>
            </w:rPr>
            <w:instrText>ADDIN CitaviPlaceholder{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}</w:instrText>
          </w:r>
          <w:r w:rsidR="0042152F" w:rsidRPr="0096205B">
            <w:rPr>
              <w:rFonts w:asciiTheme="minorHAnsi" w:hAnsiTheme="minorHAnsi"/>
            </w:rPr>
            <w:fldChar w:fldCharType="separate"/>
          </w:r>
          <w:r w:rsidR="00DE489C" w:rsidRPr="0096205B">
            <w:rPr>
              <w:rFonts w:asciiTheme="minorHAnsi" w:hAnsiTheme="minorHAnsi"/>
            </w:rPr>
            <w:t>(Forzieri et al., 2018)</w:t>
          </w:r>
          <w:r w:rsidR="0042152F" w:rsidRPr="0096205B">
            <w:rPr>
              <w:rFonts w:asciiTheme="minorHAnsi" w:hAnsiTheme="minorHAnsi"/>
            </w:rPr>
            <w:fldChar w:fldCharType="end"/>
          </w:r>
        </w:sdtContent>
      </w:sdt>
      <w:r w:rsidR="0042152F" w:rsidRPr="0096205B">
        <w:rPr>
          <w:rFonts w:asciiTheme="minorHAnsi" w:hAnsiTheme="minorHAnsi"/>
        </w:rPr>
        <w:t>.</w:t>
      </w:r>
      <w:r w:rsidRPr="0096205B">
        <w:rPr>
          <w:rFonts w:asciiTheme="minorHAnsi" w:hAnsiTheme="minorHAnsi"/>
        </w:rPr>
        <w:t xml:space="preserve"> Thus, it is essential to better understand ongoing changes in climate extremes and their projected changes under different global warming scenarios. This chapter briefly reports our two investigations on climate extremes in Europe. </w:t>
      </w:r>
    </w:p>
    <w:p w14:paraId="399E181E" w14:textId="41F12D63" w:rsidR="00441055" w:rsidRPr="0096205B" w:rsidRDefault="00DC388D">
      <w:pPr>
        <w:rPr>
          <w:rFonts w:asciiTheme="minorHAnsi" w:hAnsiTheme="minorHAnsi"/>
          <w:lang w:val="en-GB"/>
        </w:rPr>
      </w:pPr>
      <w:r w:rsidRPr="0096205B">
        <w:rPr>
          <w:rFonts w:asciiTheme="minorHAnsi" w:hAnsiTheme="minorHAnsi"/>
          <w:lang w:val="en-GB"/>
        </w:rPr>
        <w:t>First, Pradhan and colleagues</w:t>
      </w:r>
      <w:r w:rsidR="00CC1808" w:rsidRPr="0096205B">
        <w:rPr>
          <w:rFonts w:asciiTheme="minorHAnsi" w:hAnsiTheme="minorHAnsi"/>
          <w:lang w:val="en-GB"/>
        </w:rPr>
        <w:t xml:space="preserve"> </w:t>
      </w:r>
      <w:sdt>
        <w:sdtPr>
          <w:rPr>
            <w:rFonts w:asciiTheme="minorHAnsi" w:hAnsiTheme="minorHAnsi"/>
            <w:lang w:val="en-GB"/>
          </w:rPr>
          <w:alias w:val="Don't edit this field"/>
          <w:tag w:val="CitaviPlaceholder#acf545f1-b8a2-43ab-83f9-1126abead4db"/>
          <w:id w:val="-1436202490"/>
          <w:placeholder>
            <w:docPart w:val="DefaultPlaceholder_-1854013440"/>
          </w:placeholder>
        </w:sdtPr>
        <w:sdtContent>
          <w:r w:rsidR="00CC1808"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}</w:instrText>
          </w:r>
          <w:r w:rsidR="00CC1808" w:rsidRPr="0096205B">
            <w:rPr>
              <w:rFonts w:asciiTheme="minorHAnsi" w:hAnsiTheme="minorHAnsi"/>
              <w:lang w:val="en-GB"/>
            </w:rPr>
            <w:fldChar w:fldCharType="separate"/>
          </w:r>
          <w:r w:rsidR="00DE489C" w:rsidRPr="0096205B">
            <w:rPr>
              <w:rFonts w:asciiTheme="minorHAnsi" w:hAnsiTheme="minorHAnsi"/>
              <w:lang w:val="en-GB"/>
            </w:rPr>
            <w:t>(2022)</w:t>
          </w:r>
          <w:r w:rsidR="00CC1808" w:rsidRPr="0096205B">
            <w:rPr>
              <w:rFonts w:asciiTheme="minorHAnsi" w:hAnsiTheme="minorHAnsi"/>
              <w:lang w:val="en-GB"/>
            </w:rPr>
            <w:fldChar w:fldCharType="end"/>
          </w:r>
        </w:sdtContent>
      </w:sdt>
      <w:r w:rsidR="00CC1808" w:rsidRPr="0096205B">
        <w:rPr>
          <w:rFonts w:asciiTheme="minorHAnsi" w:hAnsiTheme="minorHAnsi"/>
          <w:lang w:val="en-GB"/>
        </w:rPr>
        <w:t xml:space="preserve"> </w:t>
      </w:r>
      <w:r w:rsidRPr="0096205B">
        <w:rPr>
          <w:rFonts w:asciiTheme="minorHAnsi" w:hAnsiTheme="minorHAnsi"/>
          <w:lang w:val="en-GB"/>
        </w:rPr>
        <w:t>investigated changes in climate extremes for the last seven decades, considering the aggregated changes in cold, heat, drought, and precipitation extremes. For this, we used data on climate indices as measures for climate variability to derive climate extremes</w:t>
      </w:r>
      <w:r w:rsidR="00E4676D" w:rsidRPr="0096205B">
        <w:rPr>
          <w:rFonts w:asciiTheme="minorHAnsi" w:hAnsiTheme="minorHAnsi"/>
          <w:lang w:val="en-GB"/>
        </w:rPr>
        <w:t xml:space="preserve"> </w:t>
      </w:r>
      <w:sdt>
        <w:sdtPr>
          <w:rPr>
            <w:rFonts w:asciiTheme="minorHAnsi" w:hAnsiTheme="minorHAnsi"/>
            <w:lang w:val="en-GB"/>
          </w:rPr>
          <w:alias w:val="Don't edit this field"/>
          <w:tag w:val="CitaviPlaceholder#899ce0c8-b15b-48a3-a261-29b3cb75ad04"/>
          <w:id w:val="-686517957"/>
          <w:placeholder>
            <w:docPart w:val="DefaultPlaceholder_-1854013440"/>
          </w:placeholder>
        </w:sdtPr>
        <w:sdtContent>
          <w:r w:rsidR="00E4676D"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}</w:instrText>
          </w:r>
          <w:r w:rsidR="00E4676D" w:rsidRPr="0096205B">
            <w:rPr>
              <w:rFonts w:asciiTheme="minorHAnsi" w:hAnsiTheme="minorHAnsi"/>
              <w:lang w:val="en-GB"/>
            </w:rPr>
            <w:fldChar w:fldCharType="separate"/>
          </w:r>
          <w:r w:rsidR="00DE489C" w:rsidRPr="0096205B">
            <w:rPr>
              <w:rFonts w:asciiTheme="minorHAnsi" w:hAnsiTheme="minorHAnsi"/>
              <w:lang w:val="en-GB"/>
            </w:rPr>
            <w:t>(Hansen et al., 1998)</w:t>
          </w:r>
          <w:r w:rsidR="00E4676D" w:rsidRPr="0096205B">
            <w:rPr>
              <w:rFonts w:asciiTheme="minorHAnsi" w:hAnsiTheme="minorHAnsi"/>
              <w:lang w:val="en-GB"/>
            </w:rPr>
            <w:fldChar w:fldCharType="end"/>
          </w:r>
        </w:sdtContent>
      </w:sdt>
      <w:r w:rsidR="00E4676D" w:rsidRPr="0096205B">
        <w:rPr>
          <w:rFonts w:asciiTheme="minorHAnsi" w:hAnsiTheme="minorHAnsi"/>
          <w:lang w:val="en-GB"/>
        </w:rPr>
        <w:t>.</w:t>
      </w:r>
      <w:r w:rsidRPr="0096205B">
        <w:rPr>
          <w:rFonts w:asciiTheme="minorHAnsi" w:hAnsiTheme="minorHAnsi"/>
          <w:lang w:val="en-GB"/>
        </w:rPr>
        <w:t xml:space="preserve"> Our investigation is based on 39 climate indices belonging to four climate index groups (i.e., cold, heat, drought, and precipitation). We obtained the data from the European gridded observational (E-OBS) climate indices (version 22.0e) from the Copernicus Climate Change Service (C3S) for the period of 1950 to 2020</w:t>
      </w:r>
      <w:r w:rsidR="00E4676D" w:rsidRPr="0096205B">
        <w:rPr>
          <w:rFonts w:asciiTheme="minorHAnsi" w:hAnsiTheme="minorHAnsi"/>
          <w:lang w:val="en-GB"/>
        </w:rPr>
        <w:t xml:space="preserve"> </w:t>
      </w:r>
      <w:sdt>
        <w:sdtPr>
          <w:rPr>
            <w:rFonts w:asciiTheme="minorHAnsi" w:hAnsiTheme="minorHAnsi"/>
            <w:lang w:val="en-GB"/>
          </w:rPr>
          <w:alias w:val="Don't edit this field"/>
          <w:tag w:val="CitaviPlaceholder#50e79915-29d2-46fc-beef-25ea957b711d"/>
          <w:id w:val="737056635"/>
          <w:placeholder>
            <w:docPart w:val="DefaultPlaceholder_-1854013440"/>
          </w:placeholder>
        </w:sdtPr>
        <w:sdtContent>
          <w:r w:rsidR="00FF4C1F"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}</w:instrText>
          </w:r>
          <w:r w:rsidR="00FF4C1F" w:rsidRPr="0096205B">
            <w:rPr>
              <w:rFonts w:asciiTheme="minorHAnsi" w:hAnsiTheme="minorHAnsi"/>
              <w:lang w:val="en-GB"/>
            </w:rPr>
            <w:fldChar w:fldCharType="separate"/>
          </w:r>
          <w:r w:rsidR="00DE489C" w:rsidRPr="0096205B">
            <w:rPr>
              <w:rFonts w:asciiTheme="minorHAnsi" w:hAnsiTheme="minorHAnsi"/>
              <w:lang w:val="en-GB"/>
            </w:rPr>
            <w:t>(Cornes et al., 2018)</w:t>
          </w:r>
          <w:r w:rsidR="00FF4C1F" w:rsidRPr="0096205B">
            <w:rPr>
              <w:rFonts w:asciiTheme="minorHAnsi" w:hAnsiTheme="minorHAnsi"/>
              <w:lang w:val="en-GB"/>
            </w:rPr>
            <w:fldChar w:fldCharType="end"/>
          </w:r>
        </w:sdtContent>
      </w:sdt>
      <w:r w:rsidRPr="0096205B">
        <w:rPr>
          <w:rFonts w:asciiTheme="minorHAnsi" w:hAnsiTheme="minorHAnsi"/>
          <w:lang w:val="en-GB"/>
        </w:rPr>
        <w:t>. We considered a climate extreme as a climate index value beyond two standard deviations of the mean for the baseline period 1961—1990, accounting for upper and lower ends of severity.</w:t>
      </w:r>
    </w:p>
    <w:p w14:paraId="0110105E" w14:textId="5AE9D2A8" w:rsidR="00441055" w:rsidRPr="0096205B" w:rsidRDefault="00DC388D">
      <w:pPr>
        <w:rPr>
          <w:rFonts w:asciiTheme="minorHAnsi" w:hAnsiTheme="minorHAnsi"/>
          <w:lang w:val="en-GB"/>
        </w:rPr>
      </w:pPr>
      <w:r w:rsidRPr="0096205B">
        <w:rPr>
          <w:rFonts w:asciiTheme="minorHAnsi" w:hAnsiTheme="minorHAnsi"/>
          <w:lang w:val="en-GB"/>
        </w:rPr>
        <w:t xml:space="preserve">Second, we use a percentile-based approach to assess the annual exceedance index of the three weather extremes heat waves, cold waves, and droughts for the past (1981–2020) and future (2021–2100) </w:t>
      </w:r>
      <w:sdt>
        <w:sdtPr>
          <w:rPr>
            <w:rFonts w:asciiTheme="minorHAnsi" w:hAnsiTheme="minorHAnsi"/>
            <w:lang w:val="en-GB"/>
          </w:rPr>
          <w:alias w:val="Don't edit this field"/>
          <w:tag w:val="CitaviPlaceholder#485dcfd1-a82d-42d9-a5e2-704c95dcd299"/>
          <w:id w:val="144399898"/>
          <w:placeholder>
            <w:docPart w:val="DefaultPlaceholder_-1854013440"/>
          </w:placeholder>
        </w:sdtPr>
        <w:sdtContent>
          <w:r w:rsidR="00C00E30"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}</w:instrText>
          </w:r>
          <w:r w:rsidR="00C00E30" w:rsidRPr="0096205B">
            <w:rPr>
              <w:rFonts w:asciiTheme="minorHAnsi" w:hAnsiTheme="minorHAnsi"/>
              <w:lang w:val="en-GB"/>
            </w:rPr>
            <w:fldChar w:fldCharType="separate"/>
          </w:r>
          <w:r w:rsidR="00DE489C" w:rsidRPr="0096205B">
            <w:rPr>
              <w:rFonts w:asciiTheme="minorHAnsi" w:hAnsiTheme="minorHAnsi"/>
              <w:lang w:val="en-GB"/>
            </w:rPr>
            <w:t>(Zhang et al., 2005)</w:t>
          </w:r>
          <w:r w:rsidR="00C00E30" w:rsidRPr="0096205B">
            <w:rPr>
              <w:rFonts w:asciiTheme="minorHAnsi" w:hAnsiTheme="minorHAnsi"/>
              <w:lang w:val="en-GB"/>
            </w:rPr>
            <w:fldChar w:fldCharType="end"/>
          </w:r>
        </w:sdtContent>
      </w:sdt>
      <w:r w:rsidR="007629A5" w:rsidRPr="0096205B">
        <w:rPr>
          <w:rFonts w:asciiTheme="minorHAnsi" w:hAnsiTheme="minorHAnsi"/>
          <w:lang w:val="en-GB"/>
        </w:rPr>
        <w:t xml:space="preserve">. </w:t>
      </w:r>
      <w:r w:rsidRPr="0096205B">
        <w:rPr>
          <w:rFonts w:asciiTheme="minorHAnsi" w:hAnsiTheme="minorHAnsi"/>
          <w:lang w:val="en-GB"/>
        </w:rPr>
        <w:t>We provide a robust extreme event impact assessment based on this statistical non-parametric definition of weather extremes. For the past, we used daily weather records on a grid level (around 11 km at the equator) from the ERA5-Land reanalysis dataset, and for future projections, we use modelled daily weather records from EURO-CORDEX</w:t>
      </w:r>
      <w:r w:rsidR="007629A5" w:rsidRPr="0096205B">
        <w:rPr>
          <w:rFonts w:asciiTheme="minorHAnsi" w:hAnsiTheme="minorHAnsi"/>
          <w:lang w:val="en-GB"/>
        </w:rPr>
        <w:t xml:space="preserve"> </w:t>
      </w:r>
      <w:sdt>
        <w:sdtPr>
          <w:rPr>
            <w:rFonts w:asciiTheme="minorHAnsi" w:hAnsiTheme="minorHAnsi"/>
            <w:lang w:val="en-GB"/>
          </w:rPr>
          <w:alias w:val="Don't edit this field"/>
          <w:tag w:val="CitaviPlaceholder#38dc7fbf-6ee1-481f-aa93-8da01a5a6a1b"/>
          <w:id w:val="-2041127971"/>
          <w:placeholder>
            <w:docPart w:val="DefaultPlaceholder_-1854013440"/>
          </w:placeholder>
        </w:sdtPr>
        <w:sdtContent>
          <w:r w:rsidR="007629A5"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}</w:instrText>
          </w:r>
          <w:r w:rsidR="007629A5" w:rsidRPr="0096205B">
            <w:rPr>
              <w:rFonts w:asciiTheme="minorHAnsi" w:hAnsiTheme="minorHAnsi"/>
              <w:lang w:val="en-GB"/>
            </w:rPr>
            <w:fldChar w:fldCharType="separate"/>
          </w:r>
          <w:r w:rsidR="00DE489C" w:rsidRPr="0096205B">
            <w:rPr>
              <w:rFonts w:asciiTheme="minorHAnsi" w:hAnsiTheme="minorHAnsi"/>
              <w:lang w:val="en-GB"/>
            </w:rPr>
            <w:t>(Muñoz, 2019; Christensen et al., 2020)</w:t>
          </w:r>
          <w:r w:rsidR="007629A5" w:rsidRPr="0096205B">
            <w:rPr>
              <w:rFonts w:asciiTheme="minorHAnsi" w:hAnsiTheme="minorHAnsi"/>
              <w:lang w:val="en-GB"/>
            </w:rPr>
            <w:fldChar w:fldCharType="end"/>
          </w:r>
        </w:sdtContent>
      </w:sdt>
      <w:r w:rsidRPr="0096205B">
        <w:rPr>
          <w:rFonts w:asciiTheme="minorHAnsi" w:hAnsiTheme="minorHAnsi"/>
          <w:lang w:val="en-GB"/>
        </w:rPr>
        <w:t xml:space="preserve">. The baseline period for the historical scenario is 1981–2010, and for future projections 1981–2005. The shorter historical baseline for future projections is related to the fact that global circulation models were forced with different emission scenarios (RCPs) by the start of 2006. Daily thresholds for heat waves, cold waves, and flash droughts are estimated from the 90th percentile of the daily minimum and maximum temperature, 10th percentile of the daily minimum and maximum temperature, and 30th percentile of the soil volumetric water content (0–28cm), respectively </w:t>
      </w:r>
      <w:sdt>
        <w:sdtPr>
          <w:rPr>
            <w:rFonts w:asciiTheme="minorHAnsi" w:hAnsiTheme="minorHAnsi"/>
            <w:lang w:val="en-GB"/>
          </w:rPr>
          <w:alias w:val="Don't edit this field"/>
          <w:tag w:val="CitaviPlaceholder#b59c0cb6-711a-4986-9175-c406893b990b"/>
          <w:id w:val="-735709747"/>
          <w:placeholder>
            <w:docPart w:val="DefaultPlaceholder_-1854013440"/>
          </w:placeholder>
        </w:sdtPr>
        <w:sdtContent>
          <w:r w:rsidR="00E44794"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}</w:instrText>
          </w:r>
          <w:r w:rsidR="00E44794" w:rsidRPr="0096205B">
            <w:rPr>
              <w:rFonts w:asciiTheme="minorHAnsi" w:hAnsiTheme="minorHAnsi"/>
              <w:lang w:val="en-GB"/>
            </w:rPr>
            <w:fldChar w:fldCharType="separate"/>
          </w:r>
          <w:r w:rsidR="00DE489C" w:rsidRPr="0096205B">
            <w:rPr>
              <w:rFonts w:asciiTheme="minorHAnsi" w:hAnsiTheme="minorHAnsi"/>
              <w:lang w:val="en-GB"/>
            </w:rPr>
            <w:t>(Sutanto et al., 2020)</w:t>
          </w:r>
          <w:r w:rsidR="00E44794" w:rsidRPr="0096205B">
            <w:rPr>
              <w:rFonts w:asciiTheme="minorHAnsi" w:hAnsiTheme="minorHAnsi"/>
              <w:lang w:val="en-GB"/>
            </w:rPr>
            <w:fldChar w:fldCharType="end"/>
          </w:r>
        </w:sdtContent>
      </w:sdt>
      <w:r w:rsidRPr="0096205B">
        <w:rPr>
          <w:rFonts w:asciiTheme="minorHAnsi" w:hAnsiTheme="minorHAnsi"/>
          <w:lang w:val="en-GB"/>
        </w:rPr>
        <w:t xml:space="preserve">. We use a five days centre data window for all three extreme events to estimate the thresholds from the previously listed baseline periods. The annual exceedance index for heat waves is calculated as the sum of days, at least for three consecutive days; the daily temperature values exceed the thresholds for June, July, and August. For cold waves, the annual exceedance index is the sum of days, at least for three consecutive days; the daily temperature values are below the thresholds for January, February, October, November, and December. Heat and cold wave exceedance indices are rescaled to NUTS1 regions using a maximum resampling. </w:t>
      </w:r>
      <w:r w:rsidRPr="0096205B">
        <w:rPr>
          <w:rFonts w:asciiTheme="minorHAnsi" w:hAnsiTheme="minorHAnsi"/>
          <w:color w:val="0E101A"/>
          <w:lang w:val="en-GB"/>
        </w:rPr>
        <w:t>We use sequent peak analysis to detect annual flash droughts, remove minor droughts, and pool interdependent droughts for the season from June to Octobe</w:t>
      </w:r>
      <w:r w:rsidR="007629A5" w:rsidRPr="0096205B">
        <w:rPr>
          <w:rFonts w:asciiTheme="minorHAnsi" w:hAnsiTheme="minorHAnsi"/>
          <w:color w:val="0E101A"/>
          <w:lang w:val="en-GB"/>
        </w:rPr>
        <w:t xml:space="preserve">r </w:t>
      </w:r>
      <w:sdt>
        <w:sdtPr>
          <w:rPr>
            <w:rFonts w:asciiTheme="minorHAnsi" w:hAnsiTheme="minorHAnsi"/>
            <w:color w:val="0E101A"/>
            <w:lang w:val="en-GB"/>
          </w:rPr>
          <w:alias w:val="Don't edit this field"/>
          <w:tag w:val="CitaviPlaceholder#35e977a0-01c2-44f6-8f02-20b0691882fc"/>
          <w:id w:val="-720354818"/>
          <w:placeholder>
            <w:docPart w:val="DefaultPlaceholder_-1854013440"/>
          </w:placeholder>
        </w:sdtPr>
        <w:sdtContent>
          <w:r w:rsidR="007629A5" w:rsidRPr="0096205B">
            <w:rPr>
              <w:rFonts w:asciiTheme="minorHAnsi" w:hAnsiTheme="minorHAnsi"/>
              <w:color w:val="0E101A"/>
              <w:lang w:val="en-GB"/>
            </w:rPr>
            <w:fldChar w:fldCharType="begin"/>
          </w:r>
          <w:r w:rsidR="00DE489C" w:rsidRPr="0096205B">
            <w:rPr>
              <w:rFonts w:asciiTheme="minorHAnsi" w:hAnsiTheme="minorHAnsi"/>
              <w:color w:val="0E101A"/>
              <w:lang w:val="en-GB"/>
            </w:rPr>
            <w:instrText>ADDIN CitaviPlaceholder{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}</w:instrText>
          </w:r>
          <w:r w:rsidR="007629A5" w:rsidRPr="0096205B">
            <w:rPr>
              <w:rFonts w:asciiTheme="minorHAnsi" w:hAnsiTheme="minorHAnsi"/>
              <w:color w:val="0E101A"/>
              <w:lang w:val="en-GB"/>
            </w:rPr>
            <w:fldChar w:fldCharType="separate"/>
          </w:r>
          <w:r w:rsidR="00DE489C" w:rsidRPr="0096205B">
            <w:rPr>
              <w:rFonts w:asciiTheme="minorHAnsi" w:hAnsiTheme="minorHAnsi"/>
              <w:color w:val="0E101A"/>
              <w:lang w:val="en-GB"/>
            </w:rPr>
            <w:t>(Biggs et al., 2004)</w:t>
          </w:r>
          <w:r w:rsidR="007629A5" w:rsidRPr="0096205B">
            <w:rPr>
              <w:rFonts w:asciiTheme="minorHAnsi" w:hAnsiTheme="minorHAnsi"/>
              <w:color w:val="0E101A"/>
              <w:lang w:val="en-GB"/>
            </w:rPr>
            <w:fldChar w:fldCharType="end"/>
          </w:r>
        </w:sdtContent>
      </w:sdt>
      <w:r w:rsidR="007629A5" w:rsidRPr="0096205B">
        <w:rPr>
          <w:rFonts w:asciiTheme="minorHAnsi" w:hAnsiTheme="minorHAnsi"/>
          <w:color w:val="0E101A"/>
          <w:lang w:val="en-GB"/>
        </w:rPr>
        <w:t>.</w:t>
      </w:r>
      <w:r w:rsidRPr="0096205B">
        <w:rPr>
          <w:rFonts w:asciiTheme="minorHAnsi" w:hAnsiTheme="minorHAnsi"/>
          <w:color w:val="0E101A"/>
          <w:lang w:val="en-GB"/>
        </w:rPr>
        <w:t xml:space="preserve"> Droughts are rescaled to NUTS1 regions by using a mean resampling.</w:t>
      </w:r>
    </w:p>
    <w:p w14:paraId="605094FA" w14:textId="47527E6D" w:rsidR="00441055" w:rsidRPr="0096205B" w:rsidRDefault="00DC388D">
      <w:pPr>
        <w:pStyle w:val="Heading2"/>
        <w:rPr>
          <w:rFonts w:asciiTheme="minorHAnsi" w:hAnsiTheme="minorHAnsi"/>
          <w:lang w:val="en-GB"/>
        </w:rPr>
      </w:pPr>
      <w:bookmarkStart w:id="16" w:name="_Toc126578599"/>
      <w:r w:rsidRPr="0096205B">
        <w:rPr>
          <w:rFonts w:asciiTheme="minorHAnsi" w:hAnsiTheme="minorHAnsi"/>
          <w:lang w:val="en-GB"/>
        </w:rPr>
        <w:t xml:space="preserve">2.2 Changes in climate extremes in </w:t>
      </w:r>
      <w:r w:rsidR="00236AA1" w:rsidRPr="0096205B">
        <w:rPr>
          <w:rFonts w:asciiTheme="minorHAnsi" w:hAnsiTheme="minorHAnsi"/>
          <w:lang w:val="en-GB"/>
        </w:rPr>
        <w:t xml:space="preserve">the </w:t>
      </w:r>
      <w:r w:rsidRPr="0096205B">
        <w:rPr>
          <w:rFonts w:asciiTheme="minorHAnsi" w:hAnsiTheme="minorHAnsi"/>
          <w:lang w:val="en-GB"/>
        </w:rPr>
        <w:t>last decades</w:t>
      </w:r>
      <w:bookmarkEnd w:id="16"/>
    </w:p>
    <w:p w14:paraId="0E7028D2" w14:textId="77777777" w:rsidR="00441055" w:rsidRPr="0096205B" w:rsidRDefault="00DC388D">
      <w:pPr>
        <w:rPr>
          <w:rFonts w:asciiTheme="minorHAnsi" w:hAnsiTheme="minorHAnsi"/>
          <w:lang w:val="en-GB"/>
        </w:rPr>
      </w:pPr>
      <w:r w:rsidRPr="0096205B">
        <w:rPr>
          <w:rFonts w:asciiTheme="minorHAnsi" w:hAnsiTheme="minorHAnsi"/>
          <w:lang w:val="en-GB"/>
        </w:rPr>
        <w:t>We observed more frequent, co-occurring, and persistent climate extremes in the second than in the first half of our study period. A higher share of locations faces the upper end of climate extremes than the lower end. Around half of the study area experienced more frequent, co-occurring, and persistent climate extremes, considering at least two climate index groups. This section discussed the three features of climate extremes separately.</w:t>
      </w:r>
    </w:p>
    <w:p w14:paraId="7FDAB1BD" w14:textId="35B21B89" w:rsidR="00441055" w:rsidRPr="0096205B" w:rsidRDefault="00DC388D" w:rsidP="009549CE">
      <w:pPr>
        <w:pStyle w:val="Heading3"/>
        <w:rPr>
          <w:rFonts w:asciiTheme="minorHAnsi" w:hAnsiTheme="minorHAnsi"/>
          <w:lang w:val="en-GB"/>
        </w:rPr>
      </w:pPr>
      <w:r w:rsidRPr="0096205B">
        <w:rPr>
          <w:rFonts w:asciiTheme="minorHAnsi" w:hAnsiTheme="minorHAnsi"/>
          <w:lang w:val="en-GB"/>
        </w:rPr>
        <w:lastRenderedPageBreak/>
        <w:t xml:space="preserve">2.2.1 Changes in </w:t>
      </w:r>
      <w:r w:rsidR="00236AA1" w:rsidRPr="0096205B">
        <w:rPr>
          <w:rFonts w:asciiTheme="minorHAnsi" w:hAnsiTheme="minorHAnsi"/>
          <w:lang w:val="en-GB"/>
        </w:rPr>
        <w:t>c</w:t>
      </w:r>
      <w:r w:rsidRPr="0096205B">
        <w:rPr>
          <w:rFonts w:asciiTheme="minorHAnsi" w:hAnsiTheme="minorHAnsi"/>
          <w:lang w:val="en-GB"/>
        </w:rPr>
        <w:t xml:space="preserve">limate </w:t>
      </w:r>
      <w:r w:rsidR="00236AA1" w:rsidRPr="0096205B">
        <w:rPr>
          <w:rFonts w:asciiTheme="minorHAnsi" w:hAnsiTheme="minorHAnsi"/>
          <w:lang w:val="en-GB"/>
        </w:rPr>
        <w:t>e</w:t>
      </w:r>
      <w:r w:rsidRPr="0096205B">
        <w:rPr>
          <w:rFonts w:asciiTheme="minorHAnsi" w:hAnsiTheme="minorHAnsi"/>
          <w:lang w:val="en-GB"/>
        </w:rPr>
        <w:t xml:space="preserve">xtreme </w:t>
      </w:r>
      <w:r w:rsidR="00236AA1" w:rsidRPr="0096205B">
        <w:rPr>
          <w:rFonts w:asciiTheme="minorHAnsi" w:hAnsiTheme="minorHAnsi"/>
          <w:lang w:val="en-GB"/>
        </w:rPr>
        <w:t>f</w:t>
      </w:r>
      <w:r w:rsidRPr="0096205B">
        <w:rPr>
          <w:rFonts w:asciiTheme="minorHAnsi" w:hAnsiTheme="minorHAnsi"/>
          <w:lang w:val="en-GB"/>
        </w:rPr>
        <w:t>requencies</w:t>
      </w:r>
    </w:p>
    <w:p w14:paraId="03E19B5F" w14:textId="2748B3D1" w:rsidR="00441055" w:rsidRPr="0096205B" w:rsidRDefault="00DC388D">
      <w:pPr>
        <w:rPr>
          <w:rFonts w:asciiTheme="minorHAnsi" w:hAnsiTheme="minorHAnsi"/>
          <w:lang w:val="en-GB"/>
        </w:rPr>
      </w:pPr>
      <w:r w:rsidRPr="0096205B">
        <w:rPr>
          <w:rFonts w:asciiTheme="minorHAnsi" w:hAnsiTheme="minorHAnsi"/>
          <w:lang w:val="en-GB"/>
        </w:rPr>
        <w:t>We observed more frequent climate extremes in the second than in the first half of our study period (Figure 2.1). Climate extreme frequency has increased for at least two climate index groups for most locations (93%), considering the upper end o</w:t>
      </w:r>
      <w:r w:rsidR="00C06675" w:rsidRPr="0096205B">
        <w:rPr>
          <w:rFonts w:asciiTheme="minorHAnsi" w:hAnsiTheme="minorHAnsi"/>
          <w:lang w:val="en-GB"/>
        </w:rPr>
        <w:t xml:space="preserve">f severity. These locations are </w:t>
      </w:r>
      <w:r w:rsidRPr="0096205B">
        <w:rPr>
          <w:rFonts w:asciiTheme="minorHAnsi" w:hAnsiTheme="minorHAnsi"/>
          <w:lang w:val="en-GB"/>
        </w:rPr>
        <w:t>distributed across Eastern Europe and the Mediterranean region.</w:t>
      </w:r>
    </w:p>
    <w:p w14:paraId="01123ACC" w14:textId="77777777" w:rsidR="00441055" w:rsidRPr="0096205B" w:rsidRDefault="00DC388D">
      <w:pPr>
        <w:rPr>
          <w:rFonts w:asciiTheme="minorHAnsi" w:hAnsiTheme="minorHAnsi"/>
        </w:rPr>
      </w:pPr>
      <w:r w:rsidRPr="0096205B">
        <w:rPr>
          <w:rFonts w:asciiTheme="minorHAnsi" w:hAnsiTheme="minorHAnsi"/>
          <w:noProof/>
          <w:lang w:val="en-US" w:eastAsia="en-US"/>
        </w:rPr>
        <w:drawing>
          <wp:inline distT="114300" distB="114300" distL="114300" distR="114300" wp14:anchorId="3B38F38A" wp14:editId="12E3CB01">
            <wp:extent cx="5731200" cy="1714500"/>
            <wp:effectExtent l="0" t="0" r="0" b="0"/>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9"/>
                    <a:srcRect/>
                    <a:stretch>
                      <a:fillRect/>
                    </a:stretch>
                  </pic:blipFill>
                  <pic:spPr>
                    <a:xfrm>
                      <a:off x="0" y="0"/>
                      <a:ext cx="5731200" cy="1714500"/>
                    </a:xfrm>
                    <a:prstGeom prst="rect">
                      <a:avLst/>
                    </a:prstGeom>
                    <a:ln/>
                  </pic:spPr>
                </pic:pic>
              </a:graphicData>
            </a:graphic>
          </wp:inline>
        </w:drawing>
      </w:r>
    </w:p>
    <w:p w14:paraId="336648D3" w14:textId="691D6563" w:rsidR="00441055" w:rsidRPr="0096205B" w:rsidRDefault="00DC388D" w:rsidP="007629A5">
      <w:pPr>
        <w:pStyle w:val="Figurecaption"/>
        <w:rPr>
          <w:rFonts w:asciiTheme="minorHAnsi" w:hAnsiTheme="minorHAnsi"/>
        </w:rPr>
      </w:pPr>
      <w:r w:rsidRPr="0096205B">
        <w:rPr>
          <w:rFonts w:asciiTheme="minorHAnsi" w:hAnsiTheme="minorHAnsi"/>
        </w:rPr>
        <w:t xml:space="preserve">Figure 2.1: Climate extremes are becoming more frequent in the second than in the first half of the study period (i.e., 1950--1984 and 1985--2019, respectively) for (a) upper and (b) lower ends of severity. The colour represents the number of climate index groups showing this phenomenon, with the bars showing the share of locations. Note reprint from </w:t>
      </w:r>
      <w:sdt>
        <w:sdtPr>
          <w:rPr>
            <w:rFonts w:asciiTheme="minorHAnsi" w:hAnsiTheme="minorHAnsi"/>
          </w:rPr>
          <w:alias w:val="Don't edit this field"/>
          <w:tag w:val="CitaviPlaceholder#dc83a16d-9225-4b6a-ac7d-407b0a0ebd43"/>
          <w:id w:val="-1018080657"/>
          <w:placeholder>
            <w:docPart w:val="DefaultPlaceholder_-1854013440"/>
          </w:placeholder>
        </w:sdtPr>
        <w:sdtContent>
          <w:r w:rsidR="00FF4C1F" w:rsidRPr="0096205B">
            <w:rPr>
              <w:rFonts w:asciiTheme="minorHAnsi" w:hAnsiTheme="minorHAnsi"/>
            </w:rPr>
            <w:fldChar w:fldCharType="begin"/>
          </w:r>
          <w:r w:rsidR="00DE489C" w:rsidRPr="0096205B">
            <w:rPr>
              <w:rFonts w:asciiTheme="minorHAnsi" w:hAnsiTheme="minorHAnsi"/>
            </w:rPr>
            <w:instrText>ADDIN CitaviPlaceholder{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}</w:instrText>
          </w:r>
          <w:r w:rsidR="00FF4C1F" w:rsidRPr="0096205B">
            <w:rPr>
              <w:rFonts w:asciiTheme="minorHAnsi" w:hAnsiTheme="minorHAnsi"/>
            </w:rPr>
            <w:fldChar w:fldCharType="separate"/>
          </w:r>
          <w:r w:rsidR="00DE489C" w:rsidRPr="0096205B">
            <w:rPr>
              <w:rFonts w:asciiTheme="minorHAnsi" w:hAnsiTheme="minorHAnsi"/>
            </w:rPr>
            <w:t>(Pradhan et al., 2022)</w:t>
          </w:r>
          <w:r w:rsidR="00FF4C1F" w:rsidRPr="0096205B">
            <w:rPr>
              <w:rFonts w:asciiTheme="minorHAnsi" w:hAnsiTheme="minorHAnsi"/>
            </w:rPr>
            <w:fldChar w:fldCharType="end"/>
          </w:r>
        </w:sdtContent>
      </w:sdt>
      <w:r w:rsidR="00FF4C1F" w:rsidRPr="0096205B">
        <w:rPr>
          <w:rFonts w:asciiTheme="minorHAnsi" w:hAnsiTheme="minorHAnsi"/>
        </w:rPr>
        <w:t>.</w:t>
      </w:r>
    </w:p>
    <w:p w14:paraId="7604A0A4" w14:textId="77777777" w:rsidR="00441055" w:rsidRPr="0096205B" w:rsidRDefault="00DC388D">
      <w:pPr>
        <w:rPr>
          <w:rFonts w:asciiTheme="minorHAnsi" w:hAnsiTheme="minorHAnsi"/>
          <w:lang w:val="en-GB"/>
        </w:rPr>
      </w:pPr>
      <w:r w:rsidRPr="0096205B">
        <w:rPr>
          <w:rFonts w:asciiTheme="minorHAnsi" w:hAnsiTheme="minorHAnsi"/>
          <w:lang w:val="en-GB"/>
        </w:rPr>
        <w:t>Changes in extreme climate frequencies vary across climate index groups. For example, fewer locations (&lt;20%) had similar or more extreme “frost days”, “ice days”, and “heating degree days” in the second half of the study period compared to the first one. This reflected not-so-harsh winters in most locations in recent decades. However, five or more indices had more frequent heat extremes (upper end) for most locations (87%). For example, more than 65% of locations faced similar or more extreme “summer days” and “tropical nights” in the second half of the study period compared to the first one. These findings indicated that heat extremes have become and will become more intense, frequent, and longer-lasting with changing climate.</w:t>
      </w:r>
    </w:p>
    <w:p w14:paraId="2A939EB1" w14:textId="08C5C8BF" w:rsidR="00441055" w:rsidRPr="0096205B" w:rsidRDefault="00DC388D">
      <w:pPr>
        <w:rPr>
          <w:rFonts w:asciiTheme="minorHAnsi" w:hAnsiTheme="minorHAnsi"/>
          <w:lang w:val="en-GB"/>
        </w:rPr>
      </w:pPr>
      <w:r w:rsidRPr="0096205B">
        <w:rPr>
          <w:rFonts w:asciiTheme="minorHAnsi" w:hAnsiTheme="minorHAnsi"/>
          <w:lang w:val="en-GB"/>
        </w:rPr>
        <w:t>In recent decades, there has been a more frequent drought in Southern Europe and the Middle East. In the second half of the study period, around one-third of our study locations had increased drought extremes (upper end) for at least one index. Similarly, most of our study area (52%) experienced more frequent precipitation extremes (upper end), i.e., for five or more indices. These locations were distributed across the study area to a lesser extent in the Mediterranean region. However, the increased heavy precipitation was at the expense of light and moderate rainfall</w:t>
      </w:r>
      <w:r w:rsidR="00FF4C1F" w:rsidRPr="0096205B">
        <w:rPr>
          <w:rFonts w:asciiTheme="minorHAnsi" w:hAnsiTheme="minorHAnsi"/>
          <w:lang w:val="en-GB"/>
        </w:rPr>
        <w:t xml:space="preserve"> </w:t>
      </w:r>
      <w:sdt>
        <w:sdtPr>
          <w:rPr>
            <w:rFonts w:asciiTheme="minorHAnsi" w:hAnsiTheme="minorHAnsi"/>
            <w:lang w:val="en-GB"/>
          </w:rPr>
          <w:alias w:val="Don't edit this field"/>
          <w:tag w:val="CitaviPlaceholder#b0203cee-d281-4e7f-b55c-c5ddd1d647b2"/>
          <w:id w:val="1302888892"/>
          <w:placeholder>
            <w:docPart w:val="DefaultPlaceholder_-1854013440"/>
          </w:placeholder>
        </w:sdtPr>
        <w:sdtContent>
          <w:r w:rsidR="00FF4C1F"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}</w:instrText>
          </w:r>
          <w:r w:rsidR="00FF4C1F" w:rsidRPr="0096205B">
            <w:rPr>
              <w:rFonts w:asciiTheme="minorHAnsi" w:hAnsiTheme="minorHAnsi"/>
              <w:lang w:val="en-GB"/>
            </w:rPr>
            <w:fldChar w:fldCharType="separate"/>
          </w:r>
          <w:r w:rsidR="00DE489C" w:rsidRPr="0096205B">
            <w:rPr>
              <w:rFonts w:asciiTheme="minorHAnsi" w:hAnsiTheme="minorHAnsi"/>
              <w:lang w:val="en-GB"/>
            </w:rPr>
            <w:t>(Trenberth et al., 2003; Sun et al., 2007)</w:t>
          </w:r>
          <w:r w:rsidR="00FF4C1F" w:rsidRPr="0096205B">
            <w:rPr>
              <w:rFonts w:asciiTheme="minorHAnsi" w:hAnsiTheme="minorHAnsi"/>
              <w:lang w:val="en-GB"/>
            </w:rPr>
            <w:fldChar w:fldCharType="end"/>
          </w:r>
          <w:r w:rsidR="003977DC" w:rsidRPr="0096205B">
            <w:rPr>
              <w:rFonts w:asciiTheme="minorHAnsi" w:hAnsiTheme="minorHAnsi"/>
              <w:lang w:val="en-GB"/>
            </w:rPr>
            <w:t xml:space="preserve">. </w:t>
          </w:r>
        </w:sdtContent>
      </w:sdt>
      <w:r w:rsidRPr="0096205B">
        <w:rPr>
          <w:rFonts w:asciiTheme="minorHAnsi" w:hAnsiTheme="minorHAnsi"/>
          <w:lang w:val="en-GB"/>
        </w:rPr>
        <w:t>Therefore, the Mediterranean region faced more frequent drier weather conditions.</w:t>
      </w:r>
    </w:p>
    <w:p w14:paraId="7C3BA5C4" w14:textId="05585F90" w:rsidR="00441055" w:rsidRPr="0096205B" w:rsidRDefault="00DC388D" w:rsidP="009549CE">
      <w:pPr>
        <w:pStyle w:val="Heading3"/>
        <w:rPr>
          <w:rFonts w:asciiTheme="minorHAnsi" w:hAnsiTheme="minorHAnsi"/>
          <w:lang w:val="en-GB"/>
        </w:rPr>
      </w:pPr>
      <w:r w:rsidRPr="0096205B">
        <w:rPr>
          <w:rFonts w:asciiTheme="minorHAnsi" w:hAnsiTheme="minorHAnsi"/>
          <w:lang w:val="en-GB"/>
        </w:rPr>
        <w:t xml:space="preserve">2.2.2 Changes in </w:t>
      </w:r>
      <w:r w:rsidR="00236AA1" w:rsidRPr="0096205B">
        <w:rPr>
          <w:rFonts w:asciiTheme="minorHAnsi" w:hAnsiTheme="minorHAnsi"/>
          <w:lang w:val="en-GB"/>
        </w:rPr>
        <w:t>c</w:t>
      </w:r>
      <w:r w:rsidRPr="0096205B">
        <w:rPr>
          <w:rFonts w:asciiTheme="minorHAnsi" w:hAnsiTheme="minorHAnsi"/>
          <w:lang w:val="en-GB"/>
        </w:rPr>
        <w:t xml:space="preserve">limate </w:t>
      </w:r>
      <w:r w:rsidR="00236AA1" w:rsidRPr="0096205B">
        <w:rPr>
          <w:rFonts w:asciiTheme="minorHAnsi" w:hAnsiTheme="minorHAnsi"/>
          <w:lang w:val="en-GB"/>
        </w:rPr>
        <w:t>e</w:t>
      </w:r>
      <w:r w:rsidRPr="0096205B">
        <w:rPr>
          <w:rFonts w:asciiTheme="minorHAnsi" w:hAnsiTheme="minorHAnsi"/>
          <w:lang w:val="en-GB"/>
        </w:rPr>
        <w:t xml:space="preserve">xtreme </w:t>
      </w:r>
      <w:r w:rsidR="00236AA1" w:rsidRPr="0096205B">
        <w:rPr>
          <w:rFonts w:asciiTheme="minorHAnsi" w:hAnsiTheme="minorHAnsi"/>
          <w:lang w:val="en-GB"/>
        </w:rPr>
        <w:t>c</w:t>
      </w:r>
      <w:r w:rsidRPr="0096205B">
        <w:rPr>
          <w:rFonts w:asciiTheme="minorHAnsi" w:hAnsiTheme="minorHAnsi"/>
          <w:lang w:val="en-GB"/>
        </w:rPr>
        <w:t>o-occurences</w:t>
      </w:r>
    </w:p>
    <w:p w14:paraId="17535C9F" w14:textId="67F4F99F" w:rsidR="00441055" w:rsidRPr="0096205B" w:rsidRDefault="00DC388D">
      <w:pPr>
        <w:rPr>
          <w:rFonts w:asciiTheme="minorHAnsi" w:hAnsiTheme="minorHAnsi"/>
          <w:lang w:val="en-GB"/>
        </w:rPr>
      </w:pPr>
      <w:r w:rsidRPr="0096205B">
        <w:rPr>
          <w:rFonts w:asciiTheme="minorHAnsi" w:hAnsiTheme="minorHAnsi"/>
          <w:lang w:val="en-GB"/>
        </w:rPr>
        <w:t xml:space="preserve">We observed an increased number of co-occurring climate extremes in the same year and location in the majority of our study area (Figure 2.2). Between the first and the second half of the study period, the share of locations with co-occurrence of climate extremes (upper end) belonging to three or more climate index groups has increased from 53% to 64%. Mainly, cold, heat, drought, and precipitation extremes have increasingly occurred in the same year in these locations. In recent decades, parts of Western Europe and the Mediterranean region have become hotspots for </w:t>
      </w:r>
      <w:r w:rsidRPr="0096205B">
        <w:rPr>
          <w:rFonts w:asciiTheme="minorHAnsi" w:hAnsiTheme="minorHAnsi"/>
          <w:lang w:val="en-GB"/>
        </w:rPr>
        <w:lastRenderedPageBreak/>
        <w:t xml:space="preserve">climate extreme co-occurrences (Figure 2.2). In contrast, climate extreme co-occurrences have decreased in parts of Eastern and Northern Europe. There were variations in co-occurrences of climate extremes within a climate index group across our study area. </w:t>
      </w:r>
      <w:r w:rsidRPr="0096205B">
        <w:rPr>
          <w:rFonts w:asciiTheme="minorHAnsi" w:hAnsiTheme="minorHAnsi"/>
        </w:rPr>
        <w:t>See</w:t>
      </w:r>
      <w:r w:rsidR="003977DC" w:rsidRPr="0096205B">
        <w:rPr>
          <w:rFonts w:asciiTheme="minorHAnsi" w:hAnsiTheme="minorHAnsi"/>
        </w:rPr>
        <w:t xml:space="preserve"> Prahan et al. (2022)</w:t>
      </w:r>
      <w:r w:rsidR="001D01B8" w:rsidRPr="0096205B">
        <w:rPr>
          <w:rFonts w:asciiTheme="minorHAnsi" w:eastAsia="Times New Roman" w:hAnsiTheme="minorHAnsi" w:cs="Times New Roman"/>
          <w:sz w:val="24"/>
          <w:szCs w:val="24"/>
          <w:lang w:val="en-GB"/>
        </w:rPr>
        <w:t xml:space="preserve"> </w:t>
      </w:r>
      <w:r w:rsidRPr="0096205B">
        <w:rPr>
          <w:rFonts w:asciiTheme="minorHAnsi" w:hAnsiTheme="minorHAnsi"/>
          <w:lang w:val="en-GB"/>
        </w:rPr>
        <w:t>for these variations.</w:t>
      </w:r>
    </w:p>
    <w:p w14:paraId="74150285" w14:textId="77777777" w:rsidR="00441055" w:rsidRPr="0096205B" w:rsidRDefault="00DC388D">
      <w:pPr>
        <w:jc w:val="center"/>
        <w:rPr>
          <w:rFonts w:asciiTheme="minorHAnsi" w:hAnsiTheme="minorHAnsi"/>
        </w:rPr>
      </w:pPr>
      <w:r w:rsidRPr="0096205B">
        <w:rPr>
          <w:rFonts w:asciiTheme="minorHAnsi" w:hAnsiTheme="minorHAnsi"/>
          <w:noProof/>
          <w:lang w:val="en-US" w:eastAsia="en-US"/>
        </w:rPr>
        <w:drawing>
          <wp:inline distT="114300" distB="114300" distL="114300" distR="114300" wp14:anchorId="47EF9EFC" wp14:editId="215F0633">
            <wp:extent cx="4203530" cy="4735902"/>
            <wp:effectExtent l="0" t="0" r="6985" b="762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0"/>
                    <a:srcRect/>
                    <a:stretch>
                      <a:fillRect/>
                    </a:stretch>
                  </pic:blipFill>
                  <pic:spPr>
                    <a:xfrm>
                      <a:off x="0" y="0"/>
                      <a:ext cx="4211395" cy="4744763"/>
                    </a:xfrm>
                    <a:prstGeom prst="rect">
                      <a:avLst/>
                    </a:prstGeom>
                    <a:ln/>
                  </pic:spPr>
                </pic:pic>
              </a:graphicData>
            </a:graphic>
          </wp:inline>
        </w:drawing>
      </w:r>
    </w:p>
    <w:p w14:paraId="650EA273" w14:textId="0735CAA7" w:rsidR="00441055" w:rsidRPr="0096205B" w:rsidRDefault="00DC388D" w:rsidP="007629A5">
      <w:pPr>
        <w:pStyle w:val="Figurecaption"/>
        <w:rPr>
          <w:rFonts w:asciiTheme="minorHAnsi" w:hAnsiTheme="minorHAnsi"/>
        </w:rPr>
      </w:pPr>
      <w:r w:rsidRPr="0096205B">
        <w:rPr>
          <w:rFonts w:asciiTheme="minorHAnsi" w:hAnsiTheme="minorHAnsi"/>
        </w:rPr>
        <w:t>Figure 2.2: Climate extremes are becoming more co-occurring in the second (b) than in the first (a) half of the study period (i.e., 1950--1984 and 1985--2019, respectively) for the upper and lower ends of severity. Climate extreme hotspots and coldspots are identified based on the differences in the number of climate index groups between the second and the first half of the study period. Note reprint from</w:t>
      </w:r>
      <w:r w:rsidR="001D01B8" w:rsidRPr="0096205B">
        <w:rPr>
          <w:rFonts w:asciiTheme="minorHAnsi" w:hAnsiTheme="minorHAnsi"/>
        </w:rPr>
        <w:t xml:space="preserve"> </w:t>
      </w:r>
      <w:sdt>
        <w:sdtPr>
          <w:rPr>
            <w:rFonts w:asciiTheme="minorHAnsi" w:hAnsiTheme="minorHAnsi"/>
          </w:rPr>
          <w:alias w:val="Don't edit this field"/>
          <w:tag w:val="CitaviPlaceholder#4a7139c3-233c-4afc-8b5f-dcd246b9cc2b"/>
          <w:id w:val="-1226602553"/>
          <w:placeholder>
            <w:docPart w:val="DefaultPlaceholder_-1854013440"/>
          </w:placeholder>
        </w:sdtPr>
        <w:sdtContent>
          <w:r w:rsidR="001D01B8" w:rsidRPr="0096205B">
            <w:rPr>
              <w:rFonts w:asciiTheme="minorHAnsi" w:hAnsiTheme="minorHAnsi"/>
            </w:rPr>
            <w:fldChar w:fldCharType="begin"/>
          </w:r>
          <w:r w:rsidR="00DE489C" w:rsidRPr="0096205B">
            <w:rPr>
              <w:rFonts w:asciiTheme="minorHAnsi" w:hAnsiTheme="minorHAnsi"/>
            </w:rPr>
            <w:instrText>ADDIN CitaviPlaceholder{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}</w:instrText>
          </w:r>
          <w:r w:rsidR="001D01B8" w:rsidRPr="0096205B">
            <w:rPr>
              <w:rFonts w:asciiTheme="minorHAnsi" w:hAnsiTheme="minorHAnsi"/>
            </w:rPr>
            <w:fldChar w:fldCharType="separate"/>
          </w:r>
          <w:r w:rsidR="00DE489C" w:rsidRPr="0096205B">
            <w:rPr>
              <w:rFonts w:asciiTheme="minorHAnsi" w:hAnsiTheme="minorHAnsi"/>
            </w:rPr>
            <w:t>(Pradhan et al., 2022)</w:t>
          </w:r>
          <w:r w:rsidR="001D01B8" w:rsidRPr="0096205B">
            <w:rPr>
              <w:rFonts w:asciiTheme="minorHAnsi" w:hAnsiTheme="minorHAnsi"/>
            </w:rPr>
            <w:fldChar w:fldCharType="end"/>
          </w:r>
        </w:sdtContent>
      </w:sdt>
      <w:r w:rsidR="001D01B8" w:rsidRPr="0096205B">
        <w:rPr>
          <w:rFonts w:asciiTheme="minorHAnsi" w:hAnsiTheme="minorHAnsi"/>
        </w:rPr>
        <w:t>.</w:t>
      </w:r>
    </w:p>
    <w:p w14:paraId="7D7AF29C" w14:textId="560E1B82" w:rsidR="00441055" w:rsidRPr="0096205B" w:rsidRDefault="00236AA1" w:rsidP="009549CE">
      <w:pPr>
        <w:pStyle w:val="Heading3"/>
        <w:rPr>
          <w:rFonts w:asciiTheme="minorHAnsi" w:hAnsiTheme="minorHAnsi"/>
          <w:lang w:val="en-GB"/>
        </w:rPr>
      </w:pPr>
      <w:r w:rsidRPr="0096205B">
        <w:rPr>
          <w:rFonts w:asciiTheme="minorHAnsi" w:hAnsiTheme="minorHAnsi"/>
          <w:lang w:val="en-GB"/>
        </w:rPr>
        <w:t>2.2.3 Changes in climate extreme p</w:t>
      </w:r>
      <w:r w:rsidR="00DC388D" w:rsidRPr="0096205B">
        <w:rPr>
          <w:rFonts w:asciiTheme="minorHAnsi" w:hAnsiTheme="minorHAnsi"/>
          <w:lang w:val="en-GB"/>
        </w:rPr>
        <w:t>ersistence</w:t>
      </w:r>
    </w:p>
    <w:p w14:paraId="70BA4CE5" w14:textId="59F5AF19" w:rsidR="00441055" w:rsidRPr="0096205B" w:rsidRDefault="00DC388D">
      <w:pPr>
        <w:rPr>
          <w:rFonts w:asciiTheme="minorHAnsi" w:hAnsiTheme="minorHAnsi"/>
          <w:lang w:val="en-GB"/>
        </w:rPr>
      </w:pPr>
      <w:r w:rsidRPr="0096205B">
        <w:rPr>
          <w:rFonts w:asciiTheme="minorHAnsi" w:hAnsiTheme="minorHAnsi"/>
          <w:lang w:val="en-GB"/>
        </w:rPr>
        <w:t xml:space="preserve">In the second half of the study period, climate extremes have also become more persistent compared to the first half. Between these periods, the share of locations with climate extreme persistence (upper end) has almost doubled, considering indices belonging to three or more climate index groups. Spatially, parts of Eastern Europe and the Mediterranean region are hotspots because they have experienced more consecutive climate extremes for different climate index groups in recent decades. The share of locations with consecutive climate extremes (lower end) has also increased from 20% to 61% between the two periods, considering indices belonging to two or more groups. Parts of Eastern and Northern Europe are hotspots at the lower end in </w:t>
      </w:r>
      <w:r w:rsidRPr="0096205B">
        <w:rPr>
          <w:rFonts w:asciiTheme="minorHAnsi" w:hAnsiTheme="minorHAnsi"/>
          <w:lang w:val="en-GB"/>
        </w:rPr>
        <w:lastRenderedPageBreak/>
        <w:t>terms of climate extreme persistence. There were variations in climate extreme persistence within a climate index group across our study area. See</w:t>
      </w:r>
      <w:r w:rsidR="001D01B8" w:rsidRPr="0096205B">
        <w:rPr>
          <w:rFonts w:asciiTheme="minorHAnsi" w:hAnsiTheme="minorHAnsi"/>
          <w:lang w:val="en-GB"/>
        </w:rPr>
        <w:t xml:space="preserve"> </w:t>
      </w:r>
      <w:r w:rsidR="003977DC" w:rsidRPr="0096205B">
        <w:rPr>
          <w:rFonts w:asciiTheme="minorHAnsi" w:hAnsiTheme="minorHAnsi"/>
          <w:lang w:val="en-GB"/>
        </w:rPr>
        <w:t xml:space="preserve">Pradhan et al., 2022 </w:t>
      </w:r>
      <w:r w:rsidRPr="0096205B">
        <w:rPr>
          <w:rFonts w:asciiTheme="minorHAnsi" w:hAnsiTheme="minorHAnsi"/>
          <w:lang w:val="en-GB"/>
        </w:rPr>
        <w:t>for these variations.</w:t>
      </w:r>
    </w:p>
    <w:p w14:paraId="3624E1B5" w14:textId="77777777" w:rsidR="00441055" w:rsidRPr="0096205B" w:rsidRDefault="00DC388D">
      <w:pPr>
        <w:pStyle w:val="Heading2"/>
        <w:rPr>
          <w:rFonts w:asciiTheme="minorHAnsi" w:hAnsiTheme="minorHAnsi"/>
          <w:lang w:val="en-GB"/>
        </w:rPr>
      </w:pPr>
      <w:bookmarkStart w:id="17" w:name="_Toc126578600"/>
      <w:r w:rsidRPr="0096205B">
        <w:rPr>
          <w:rFonts w:asciiTheme="minorHAnsi" w:hAnsiTheme="minorHAnsi"/>
          <w:lang w:val="en-GB"/>
        </w:rPr>
        <w:t>2.3 Weather extremes</w:t>
      </w:r>
      <w:bookmarkEnd w:id="17"/>
    </w:p>
    <w:p w14:paraId="3FF3A19D" w14:textId="53334848" w:rsidR="00441055" w:rsidRPr="0096205B" w:rsidRDefault="00DC388D">
      <w:pPr>
        <w:rPr>
          <w:rFonts w:asciiTheme="minorHAnsi" w:hAnsiTheme="minorHAnsi"/>
          <w:lang w:val="en-GB"/>
        </w:rPr>
      </w:pPr>
      <w:r w:rsidRPr="0096205B">
        <w:rPr>
          <w:rFonts w:asciiTheme="minorHAnsi" w:hAnsiTheme="minorHAnsi"/>
          <w:lang w:val="en-GB"/>
        </w:rPr>
        <w:t>We observe that the frequency of heat waves will increase in future across Europe while the frequency of cold waves will decrease (Figure 2.3). Our study shows that the frequency of heat waves will drastically increase in the European south and north compared to the past. Moreover, heat waves will be more frequency under a higher warming scenario of RCP 8.5 compared to a global warming below 2 °C. A greenhouse gas concentration under RCP 8.5 pathway would result on a temperature increase of about 4.3˚C by 2100, relative to pre-industrial temperatures, which will be below 2 °C un</w:t>
      </w:r>
      <w:r w:rsidR="003977DC" w:rsidRPr="0096205B">
        <w:rPr>
          <w:rFonts w:asciiTheme="minorHAnsi" w:hAnsiTheme="minorHAnsi"/>
          <w:lang w:val="en-GB"/>
        </w:rPr>
        <w:t>d</w:t>
      </w:r>
      <w:r w:rsidRPr="0096205B">
        <w:rPr>
          <w:rFonts w:asciiTheme="minorHAnsi" w:hAnsiTheme="minorHAnsi"/>
          <w:lang w:val="en-GB"/>
        </w:rPr>
        <w:t>er RCP 2.6. The higher increase in temperature would also result in a higher decrease in cold waves under RCP 8.5.</w:t>
      </w:r>
    </w:p>
    <w:p w14:paraId="008BDB1B" w14:textId="77777777" w:rsidR="00441055" w:rsidRPr="0096205B" w:rsidRDefault="00DC388D" w:rsidP="00C41F51">
      <w:pPr>
        <w:pStyle w:val="Figurecaption"/>
        <w:rPr>
          <w:rFonts w:asciiTheme="minorHAnsi" w:hAnsiTheme="minorHAnsi"/>
        </w:rPr>
      </w:pPr>
      <w:bookmarkStart w:id="18" w:name="_yd4qlv2vhr4h" w:colFirst="0" w:colLast="0"/>
      <w:bookmarkEnd w:id="18"/>
      <w:r w:rsidRPr="0096205B">
        <w:rPr>
          <w:rFonts w:asciiTheme="minorHAnsi" w:hAnsiTheme="minorHAnsi"/>
          <w:noProof/>
          <w:lang w:val="en-US" w:eastAsia="en-US"/>
        </w:rPr>
        <w:drawing>
          <wp:inline distT="114300" distB="114300" distL="114300" distR="114300" wp14:anchorId="42C133B8" wp14:editId="1C93B03B">
            <wp:extent cx="2742556" cy="2043113"/>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2742556" cy="2043113"/>
                    </a:xfrm>
                    <a:prstGeom prst="rect">
                      <a:avLst/>
                    </a:prstGeom>
                    <a:ln/>
                  </pic:spPr>
                </pic:pic>
              </a:graphicData>
            </a:graphic>
          </wp:inline>
        </w:drawing>
      </w:r>
      <w:r w:rsidRPr="0096205B">
        <w:rPr>
          <w:rFonts w:asciiTheme="minorHAnsi" w:hAnsiTheme="minorHAnsi"/>
          <w:noProof/>
          <w:lang w:val="en-US" w:eastAsia="en-US"/>
        </w:rPr>
        <w:drawing>
          <wp:inline distT="114300" distB="114300" distL="114300" distR="114300" wp14:anchorId="0F53937C" wp14:editId="199667B7">
            <wp:extent cx="2775729" cy="2086454"/>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2775729" cy="2086454"/>
                    </a:xfrm>
                    <a:prstGeom prst="rect">
                      <a:avLst/>
                    </a:prstGeom>
                    <a:ln/>
                  </pic:spPr>
                </pic:pic>
              </a:graphicData>
            </a:graphic>
          </wp:inline>
        </w:drawing>
      </w:r>
    </w:p>
    <w:p w14:paraId="0BF1BEB4" w14:textId="5EC2822B" w:rsidR="00DE280A" w:rsidRPr="0096205B" w:rsidRDefault="00DC388D" w:rsidP="00DE280A">
      <w:pPr>
        <w:pStyle w:val="Figurecaption"/>
        <w:rPr>
          <w:rFonts w:asciiTheme="minorHAnsi" w:hAnsiTheme="minorHAnsi"/>
        </w:rPr>
      </w:pPr>
      <w:r w:rsidRPr="0096205B">
        <w:rPr>
          <w:rFonts w:asciiTheme="minorHAnsi" w:hAnsiTheme="minorHAnsi"/>
        </w:rPr>
        <w:t>Figure 2.3: Frequency of heat waves (left panel) and cold waves (right panel) for historical 1981–2020 (A) and the future 2021–2100 scenarios RCP2.6 (B), 4.5 (C), and 8.5 (D). In future, the frequency of heat waves will increase across Europe while the frequency of cold waves decreases.</w:t>
      </w:r>
      <w:r w:rsidR="00DE280A" w:rsidRPr="0096205B">
        <w:rPr>
          <w:rFonts w:asciiTheme="minorHAnsi" w:hAnsiTheme="minorHAnsi"/>
        </w:rPr>
        <w:t xml:space="preserve"> </w:t>
      </w:r>
    </w:p>
    <w:p w14:paraId="0066D3CD" w14:textId="05199D9A" w:rsidR="00441055" w:rsidRPr="0096205B" w:rsidRDefault="00DC388D">
      <w:pPr>
        <w:rPr>
          <w:rFonts w:asciiTheme="minorHAnsi" w:hAnsiTheme="minorHAnsi"/>
          <w:lang w:val="en-GB"/>
        </w:rPr>
      </w:pPr>
      <w:r w:rsidRPr="0096205B">
        <w:rPr>
          <w:rFonts w:asciiTheme="minorHAnsi" w:hAnsiTheme="minorHAnsi"/>
          <w:lang w:val="en-GB"/>
        </w:rPr>
        <w:t>For flash droughts, we find that the centre of France and Germany experienced the highest frequency while the north of Great Britain and Ireland experienced the lowest frequency (Figure 2.4). The alpine regions of Austria, Switzerland, and Italy also experienced a low frequency of flash droughts.</w:t>
      </w:r>
      <w:r w:rsidR="003977DC" w:rsidRPr="0096205B">
        <w:rPr>
          <w:rFonts w:asciiTheme="minorHAnsi" w:hAnsiTheme="minorHAnsi"/>
          <w:lang w:val="en-GB"/>
        </w:rPr>
        <w:t xml:space="preserve"> Our analysis of flash droughts is resticrted to the historical events because of limited data availability for future projection. Droughts are complex weather conditions, resulting from low precipitation over an extended period and often together with heat waves. All results based on our weather extreme analysis can be obtained from the open repository Zenodo </w:t>
      </w:r>
      <w:sdt>
        <w:sdtPr>
          <w:rPr>
            <w:rFonts w:asciiTheme="minorHAnsi" w:hAnsiTheme="minorHAnsi"/>
            <w:lang w:val="en-GB"/>
          </w:rPr>
          <w:alias w:val="Don't edit this field"/>
          <w:tag w:val="CitaviPlaceholder#7a3fab28-40a2-4a48-ab17-7c8815b2d6c8"/>
          <w:id w:val="-1174108728"/>
          <w:placeholder>
            <w:docPart w:val="DefaultPlaceholder_-1854013440"/>
          </w:placeholder>
        </w:sdtPr>
        <w:sdtContent>
          <w:r w:rsidR="003977DC"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}</w:instrText>
          </w:r>
          <w:r w:rsidR="003977DC" w:rsidRPr="0096205B">
            <w:rPr>
              <w:rFonts w:asciiTheme="minorHAnsi" w:hAnsiTheme="minorHAnsi"/>
              <w:lang w:val="en-GB"/>
            </w:rPr>
            <w:fldChar w:fldCharType="separate"/>
          </w:r>
          <w:r w:rsidR="00DE489C" w:rsidRPr="0096205B">
            <w:rPr>
              <w:rFonts w:asciiTheme="minorHAnsi" w:hAnsiTheme="minorHAnsi"/>
              <w:lang w:val="en-GB"/>
            </w:rPr>
            <w:t>(Seydewitz, 2022)</w:t>
          </w:r>
          <w:r w:rsidR="003977DC" w:rsidRPr="0096205B">
            <w:rPr>
              <w:rFonts w:asciiTheme="minorHAnsi" w:hAnsiTheme="minorHAnsi"/>
              <w:lang w:val="en-GB"/>
            </w:rPr>
            <w:fldChar w:fldCharType="end"/>
          </w:r>
        </w:sdtContent>
      </w:sdt>
      <w:r w:rsidR="003977DC" w:rsidRPr="0096205B">
        <w:rPr>
          <w:rFonts w:asciiTheme="minorHAnsi" w:hAnsiTheme="minorHAnsi"/>
          <w:lang w:val="en-GB"/>
        </w:rPr>
        <w:t>.</w:t>
      </w:r>
    </w:p>
    <w:p w14:paraId="03D804FA" w14:textId="77777777" w:rsidR="00441055" w:rsidRPr="0096205B" w:rsidRDefault="00DC388D">
      <w:pPr>
        <w:jc w:val="center"/>
        <w:rPr>
          <w:rFonts w:asciiTheme="minorHAnsi" w:hAnsiTheme="minorHAnsi"/>
        </w:rPr>
      </w:pPr>
      <w:r w:rsidRPr="0096205B">
        <w:rPr>
          <w:rFonts w:asciiTheme="minorHAnsi" w:hAnsiTheme="minorHAnsi"/>
          <w:noProof/>
          <w:lang w:val="en-US" w:eastAsia="en-US"/>
        </w:rPr>
        <w:lastRenderedPageBreak/>
        <w:drawing>
          <wp:inline distT="114300" distB="114300" distL="114300" distR="114300" wp14:anchorId="06C031E9" wp14:editId="5671C054">
            <wp:extent cx="3730743" cy="2794958"/>
            <wp:effectExtent l="0" t="0" r="3175" b="5715"/>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3738993" cy="2801139"/>
                    </a:xfrm>
                    <a:prstGeom prst="rect">
                      <a:avLst/>
                    </a:prstGeom>
                    <a:ln/>
                  </pic:spPr>
                </pic:pic>
              </a:graphicData>
            </a:graphic>
          </wp:inline>
        </w:drawing>
      </w:r>
    </w:p>
    <w:p w14:paraId="32138F7B" w14:textId="3DE2A08D" w:rsidR="00262622" w:rsidRPr="0096205B" w:rsidRDefault="00DC388D" w:rsidP="00663A72">
      <w:pPr>
        <w:pStyle w:val="Figurecaption"/>
        <w:rPr>
          <w:rFonts w:asciiTheme="minorHAnsi" w:hAnsiTheme="minorHAnsi"/>
        </w:rPr>
      </w:pPr>
      <w:r w:rsidRPr="0096205B">
        <w:rPr>
          <w:rFonts w:asciiTheme="minorHAnsi" w:hAnsiTheme="minorHAnsi"/>
        </w:rPr>
        <w:t xml:space="preserve">Figure 2.4: Historical (1981–2100) flash drought frequency across Europe. </w:t>
      </w:r>
    </w:p>
    <w:p w14:paraId="6C79BE6E" w14:textId="77777777" w:rsidR="00441055" w:rsidRPr="0096205B" w:rsidRDefault="00DC388D">
      <w:pPr>
        <w:pStyle w:val="Heading2"/>
        <w:rPr>
          <w:rFonts w:asciiTheme="minorHAnsi" w:hAnsiTheme="minorHAnsi"/>
          <w:lang w:val="en-GB"/>
        </w:rPr>
      </w:pPr>
      <w:bookmarkStart w:id="19" w:name="_dbbaqpcj7h7t" w:colFirst="0" w:colLast="0"/>
      <w:bookmarkStart w:id="20" w:name="_Toc126578601"/>
      <w:bookmarkEnd w:id="19"/>
      <w:r w:rsidRPr="0096205B">
        <w:rPr>
          <w:rFonts w:asciiTheme="minorHAnsi" w:hAnsiTheme="minorHAnsi"/>
          <w:lang w:val="en-GB"/>
        </w:rPr>
        <w:t>2.4 Synthesis of results</w:t>
      </w:r>
      <w:bookmarkEnd w:id="20"/>
      <w:r w:rsidRPr="0096205B">
        <w:rPr>
          <w:rFonts w:asciiTheme="minorHAnsi" w:hAnsiTheme="minorHAnsi"/>
          <w:lang w:val="en-GB"/>
        </w:rPr>
        <w:t xml:space="preserve"> </w:t>
      </w:r>
    </w:p>
    <w:p w14:paraId="7FB07906" w14:textId="3F679201" w:rsidR="00255AD9" w:rsidRPr="0096205B" w:rsidRDefault="00262622">
      <w:pPr>
        <w:rPr>
          <w:rFonts w:asciiTheme="minorHAnsi" w:hAnsiTheme="minorHAnsi"/>
          <w:color w:val="000000"/>
          <w:lang w:val="en-GB"/>
        </w:rPr>
      </w:pPr>
      <w:r w:rsidRPr="0096205B">
        <w:rPr>
          <w:rFonts w:asciiTheme="minorHAnsi" w:hAnsiTheme="minorHAnsi"/>
          <w:color w:val="000000"/>
          <w:lang w:val="en-GB"/>
        </w:rPr>
        <w:t xml:space="preserve">In summary, climate extremes are becoming more frequent, co-occurrent, and persistent in Europe in recent decades. These changes in climate extremes vary across Europe spatially. For examples, most parts in Europe are experiencing warm winters while a few are suffering from cold ones. Ongoing climate change will further exacerbate climate extremes depending on the global warming scenarios. For example, heat waves will be more frequent under RCP 8.5 than RCP 2.6 scenario. Increasing climate extremes will be problematic for multiple sectors, e.g., </w:t>
      </w:r>
      <w:r w:rsidR="00445018" w:rsidRPr="0096205B">
        <w:rPr>
          <w:rFonts w:asciiTheme="minorHAnsi" w:hAnsiTheme="minorHAnsi"/>
          <w:color w:val="000000"/>
          <w:lang w:val="en-GB"/>
        </w:rPr>
        <w:t>agriculture</w:t>
      </w:r>
      <w:r w:rsidRPr="0096205B">
        <w:rPr>
          <w:rFonts w:asciiTheme="minorHAnsi" w:hAnsiTheme="minorHAnsi"/>
          <w:color w:val="000000"/>
          <w:lang w:val="en-GB"/>
        </w:rPr>
        <w:t xml:space="preserve">, food, </w:t>
      </w:r>
      <w:r w:rsidR="00445018" w:rsidRPr="0096205B">
        <w:rPr>
          <w:rFonts w:asciiTheme="minorHAnsi" w:hAnsiTheme="minorHAnsi"/>
          <w:color w:val="000000"/>
          <w:lang w:val="en-GB"/>
        </w:rPr>
        <w:t xml:space="preserve">wood, non-food bioeconomy, </w:t>
      </w:r>
      <w:r w:rsidRPr="0096205B">
        <w:rPr>
          <w:rFonts w:asciiTheme="minorHAnsi" w:hAnsiTheme="minorHAnsi"/>
          <w:color w:val="000000"/>
          <w:lang w:val="en-GB"/>
        </w:rPr>
        <w:t xml:space="preserve">transport, and energy, resulting in negative impacts on social and environmental systems. Interpretation of our findings also requires </w:t>
      </w:r>
      <w:r w:rsidR="00445018" w:rsidRPr="0096205B">
        <w:rPr>
          <w:rFonts w:asciiTheme="minorHAnsi" w:hAnsiTheme="minorHAnsi"/>
          <w:color w:val="000000"/>
          <w:lang w:val="en-GB"/>
        </w:rPr>
        <w:t xml:space="preserve">a </w:t>
      </w:r>
      <w:r w:rsidRPr="0096205B">
        <w:rPr>
          <w:rFonts w:asciiTheme="minorHAnsi" w:hAnsiTheme="minorHAnsi"/>
          <w:color w:val="000000"/>
          <w:lang w:val="en-GB"/>
        </w:rPr>
        <w:t>discussion</w:t>
      </w:r>
      <w:r w:rsidR="001135BC" w:rsidRPr="0096205B">
        <w:rPr>
          <w:rFonts w:asciiTheme="minorHAnsi" w:hAnsiTheme="minorHAnsi"/>
          <w:color w:val="000000"/>
          <w:lang w:val="en-GB"/>
        </w:rPr>
        <w:t xml:space="preserve"> on limitations of the applied methodology</w:t>
      </w:r>
      <w:r w:rsidRPr="0096205B">
        <w:rPr>
          <w:rFonts w:asciiTheme="minorHAnsi" w:hAnsiTheme="minorHAnsi"/>
          <w:color w:val="000000"/>
          <w:lang w:val="en-GB"/>
        </w:rPr>
        <w:t xml:space="preserve">. First, selection of the climate baseline matters on understanding climate extremes. Thus, using other baselines may vary the results on climate extremes. However, our key finding, i.e., climate extremes are becoming more frequent, co-occurrent, and persistent, will be still valid because it is based on differences between two study periods. Second, our results are based on selected datasets, which could be improved by using multiple datasets. Nevertheless, our weather extreme analysis is based on multi-model ensemble data. Third, </w:t>
      </w:r>
      <w:r w:rsidR="001135BC" w:rsidRPr="0096205B">
        <w:rPr>
          <w:rFonts w:asciiTheme="minorHAnsi" w:hAnsiTheme="minorHAnsi"/>
          <w:color w:val="000000"/>
          <w:lang w:val="en-GB"/>
        </w:rPr>
        <w:t xml:space="preserve">we considered meteorological drought instead of hydrological or agricultural one, making our results less suitable for the assessment of </w:t>
      </w:r>
      <w:r w:rsidRPr="0096205B">
        <w:rPr>
          <w:rFonts w:asciiTheme="minorHAnsi" w:hAnsiTheme="minorHAnsi"/>
          <w:color w:val="000000"/>
          <w:lang w:val="en-GB"/>
        </w:rPr>
        <w:t>impacts of climat</w:t>
      </w:r>
      <w:r w:rsidR="001135BC" w:rsidRPr="0096205B">
        <w:rPr>
          <w:rFonts w:asciiTheme="minorHAnsi" w:hAnsiTheme="minorHAnsi"/>
          <w:color w:val="000000"/>
          <w:lang w:val="en-GB"/>
        </w:rPr>
        <w:t xml:space="preserve">e extremes on social </w:t>
      </w:r>
      <w:r w:rsidRPr="0096205B">
        <w:rPr>
          <w:rFonts w:asciiTheme="minorHAnsi" w:hAnsiTheme="minorHAnsi"/>
          <w:color w:val="000000"/>
          <w:lang w:val="en-GB"/>
        </w:rPr>
        <w:t xml:space="preserve">and environmental systems. Nevertheless, we investigated linkages between climate extremes and crop yield losses, deriving crop damage functions. Our next chapter elaborates on this topic. </w:t>
      </w:r>
    </w:p>
    <w:p w14:paraId="1F30AF14" w14:textId="2795A70C" w:rsidR="00441055" w:rsidRPr="0096205B" w:rsidRDefault="00DC388D" w:rsidP="00262622">
      <w:pPr>
        <w:pStyle w:val="berschrift1BCP"/>
        <w:rPr>
          <w:rFonts w:asciiTheme="minorHAnsi" w:hAnsiTheme="minorHAnsi"/>
        </w:rPr>
      </w:pPr>
      <w:bookmarkStart w:id="21" w:name="_Toc126578602"/>
      <w:r w:rsidRPr="0096205B">
        <w:rPr>
          <w:rFonts w:asciiTheme="minorHAnsi" w:hAnsiTheme="minorHAnsi"/>
        </w:rPr>
        <w:lastRenderedPageBreak/>
        <w:t>3. Direct biophysical impacts of climate extremes in the EU bioeconomy</w:t>
      </w:r>
      <w:bookmarkEnd w:id="21"/>
    </w:p>
    <w:p w14:paraId="4DCCE6A1" w14:textId="1BD7C1E0" w:rsidR="00CF75FF" w:rsidRPr="0096205B" w:rsidRDefault="001135BC" w:rsidP="00666484">
      <w:pPr>
        <w:pStyle w:val="StandardBCP"/>
        <w:rPr>
          <w:rFonts w:asciiTheme="minorHAnsi" w:hAnsiTheme="minorHAnsi"/>
        </w:rPr>
      </w:pPr>
      <w:r w:rsidRPr="0096205B">
        <w:rPr>
          <w:rFonts w:asciiTheme="minorHAnsi" w:hAnsiTheme="minorHAnsi"/>
        </w:rPr>
        <w:t xml:space="preserve">In this chapter, we </w:t>
      </w:r>
      <w:r w:rsidR="00334A41" w:rsidRPr="0096205B">
        <w:rPr>
          <w:rFonts w:asciiTheme="minorHAnsi" w:hAnsiTheme="minorHAnsi"/>
        </w:rPr>
        <w:t>assess the impacts of climate extremes (hazard) on net primary production in agriculture, as the first step of the propagation channel of climate hazard risk in bioeconomy supply chains. The guiding research question</w:t>
      </w:r>
      <w:r w:rsidR="00CF75FF" w:rsidRPr="0096205B">
        <w:rPr>
          <w:rFonts w:asciiTheme="minorHAnsi" w:hAnsiTheme="minorHAnsi"/>
        </w:rPr>
        <w:t>s</w:t>
      </w:r>
      <w:r w:rsidR="00334A41" w:rsidRPr="0096205B">
        <w:rPr>
          <w:rFonts w:asciiTheme="minorHAnsi" w:hAnsiTheme="minorHAnsi"/>
        </w:rPr>
        <w:t xml:space="preserve"> for this </w:t>
      </w:r>
      <w:r w:rsidR="00CF75FF" w:rsidRPr="0096205B">
        <w:rPr>
          <w:rFonts w:asciiTheme="minorHAnsi" w:hAnsiTheme="minorHAnsi"/>
        </w:rPr>
        <w:t xml:space="preserve">work </w:t>
      </w:r>
      <w:r w:rsidR="00236AA1" w:rsidRPr="0096205B">
        <w:rPr>
          <w:rFonts w:asciiTheme="minorHAnsi" w:hAnsiTheme="minorHAnsi"/>
        </w:rPr>
        <w:t>are</w:t>
      </w:r>
      <w:r w:rsidR="00334A41" w:rsidRPr="0096205B">
        <w:rPr>
          <w:rFonts w:asciiTheme="minorHAnsi" w:hAnsiTheme="minorHAnsi"/>
        </w:rPr>
        <w:t xml:space="preserve">: </w:t>
      </w:r>
    </w:p>
    <w:p w14:paraId="45DF57E3" w14:textId="5D814B61" w:rsidR="00CF75FF" w:rsidRPr="0096205B" w:rsidRDefault="00CF75FF" w:rsidP="00666484">
      <w:pPr>
        <w:pStyle w:val="StandardBCP"/>
        <w:numPr>
          <w:ilvl w:val="0"/>
          <w:numId w:val="14"/>
        </w:numPr>
        <w:spacing w:after="0"/>
        <w:ind w:left="714" w:hanging="357"/>
        <w:rPr>
          <w:rFonts w:asciiTheme="minorHAnsi" w:hAnsiTheme="minorHAnsi"/>
          <w:lang w:val="en-US"/>
        </w:rPr>
      </w:pPr>
      <w:r w:rsidRPr="0096205B">
        <w:rPr>
          <w:rFonts w:asciiTheme="minorHAnsi" w:hAnsiTheme="minorHAnsi"/>
        </w:rPr>
        <w:t>H</w:t>
      </w:r>
      <w:r w:rsidRPr="0096205B">
        <w:rPr>
          <w:rFonts w:asciiTheme="minorHAnsi" w:hAnsiTheme="minorHAnsi"/>
          <w:lang w:val="en-US"/>
        </w:rPr>
        <w:t>ow have climate hazards affected primary production in the EU bioeconomy</w:t>
      </w:r>
      <w:r w:rsidR="00666484" w:rsidRPr="0096205B">
        <w:rPr>
          <w:rFonts w:asciiTheme="minorHAnsi" w:hAnsiTheme="minorHAnsi"/>
          <w:lang w:val="en-US"/>
        </w:rPr>
        <w:t>?</w:t>
      </w:r>
      <w:r w:rsidRPr="0096205B">
        <w:rPr>
          <w:rFonts w:asciiTheme="minorHAnsi" w:hAnsiTheme="minorHAnsi"/>
          <w:lang w:val="en-US"/>
        </w:rPr>
        <w:t xml:space="preserve"> </w:t>
      </w:r>
    </w:p>
    <w:p w14:paraId="3AFE9B37" w14:textId="194E02B5" w:rsidR="00CF75FF" w:rsidRPr="0096205B" w:rsidRDefault="00CF75FF" w:rsidP="00236AA1">
      <w:pPr>
        <w:pStyle w:val="StandardBCP"/>
        <w:numPr>
          <w:ilvl w:val="0"/>
          <w:numId w:val="14"/>
        </w:numPr>
        <w:rPr>
          <w:rFonts w:asciiTheme="minorHAnsi" w:hAnsiTheme="minorHAnsi"/>
          <w:lang w:val="en-US"/>
        </w:rPr>
      </w:pPr>
      <w:r w:rsidRPr="0096205B">
        <w:rPr>
          <w:rFonts w:asciiTheme="minorHAnsi" w:hAnsiTheme="minorHAnsi"/>
          <w:lang w:val="en-US"/>
        </w:rPr>
        <w:t xml:space="preserve">What impacts of climate extremes can be expected under different climate change scenarios? </w:t>
      </w:r>
    </w:p>
    <w:p w14:paraId="5C454328" w14:textId="40F2FC27" w:rsidR="00CF75FF" w:rsidRPr="0096205B" w:rsidRDefault="00CF75FF" w:rsidP="00666484">
      <w:pPr>
        <w:pStyle w:val="StandardBCP"/>
        <w:rPr>
          <w:rFonts w:asciiTheme="minorHAnsi" w:hAnsiTheme="minorHAnsi"/>
          <w:lang w:val="en-US"/>
        </w:rPr>
      </w:pPr>
      <w:r w:rsidRPr="0096205B">
        <w:rPr>
          <w:rFonts w:asciiTheme="minorHAnsi" w:hAnsiTheme="minorHAnsi"/>
          <w:lang w:val="en-US"/>
        </w:rPr>
        <w:t xml:space="preserve">In trying to answer the above research questions, we first analysed historical impacts on crop yields and, based on that, developed yield damage functions to model yield impacts under future climate extremes. Second, we translated yield impacts in losses of net primary production at the NUTS1, national and EU level. </w:t>
      </w:r>
    </w:p>
    <w:p w14:paraId="29B966F0" w14:textId="77777777" w:rsidR="00441055" w:rsidRPr="0096205B" w:rsidRDefault="00DC388D" w:rsidP="00262622">
      <w:pPr>
        <w:pStyle w:val="berschrift2BCP"/>
        <w:rPr>
          <w:rFonts w:asciiTheme="minorHAnsi" w:hAnsiTheme="minorHAnsi"/>
        </w:rPr>
      </w:pPr>
      <w:bookmarkStart w:id="22" w:name="_Toc126578603"/>
      <w:r w:rsidRPr="0096205B">
        <w:rPr>
          <w:rFonts w:asciiTheme="minorHAnsi" w:hAnsiTheme="minorHAnsi"/>
        </w:rPr>
        <w:t>3.1 Introduction</w:t>
      </w:r>
      <w:bookmarkEnd w:id="22"/>
    </w:p>
    <w:p w14:paraId="48AEC267" w14:textId="0E2EB8BE" w:rsidR="00441055" w:rsidRPr="0096205B" w:rsidRDefault="00DC388D">
      <w:pPr>
        <w:rPr>
          <w:rFonts w:asciiTheme="minorHAnsi" w:hAnsiTheme="minorHAnsi"/>
          <w:sz w:val="14"/>
          <w:szCs w:val="14"/>
          <w:lang w:val="en-GB"/>
        </w:rPr>
      </w:pPr>
      <w:r w:rsidRPr="0096205B">
        <w:rPr>
          <w:rFonts w:asciiTheme="minorHAnsi" w:hAnsiTheme="minorHAnsi"/>
          <w:lang w:val="en-GB"/>
        </w:rPr>
        <w:t>Climate change and the increasing frequency of specific weather extremes and their impacts are common topics in climate science, as several studies for different ecological and economic sectors show</w:t>
      </w:r>
      <w:r w:rsidR="000E2C40" w:rsidRPr="0096205B">
        <w:rPr>
          <w:rFonts w:asciiTheme="minorHAnsi" w:hAnsiTheme="minorHAnsi"/>
          <w:lang w:val="en-GB"/>
        </w:rPr>
        <w:t xml:space="preserve"> </w:t>
      </w:r>
      <w:sdt>
        <w:sdtPr>
          <w:rPr>
            <w:rFonts w:asciiTheme="minorHAnsi" w:hAnsiTheme="minorHAnsi"/>
            <w:lang w:val="en-GB"/>
          </w:rPr>
          <w:alias w:val="Don't edit this field"/>
          <w:tag w:val="CitaviPlaceholder#4e6b5466-1d2b-43f0-90e3-23bf15ecbb3c"/>
          <w:id w:val="-101497577"/>
          <w:placeholder>
            <w:docPart w:val="DefaultPlaceholder_-1854013440"/>
          </w:placeholder>
        </w:sdtPr>
        <w:sdtContent>
          <w:r w:rsidR="000E2C40"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}</w:instrText>
          </w:r>
          <w:r w:rsidR="000E2C40" w:rsidRPr="0096205B">
            <w:rPr>
              <w:rFonts w:asciiTheme="minorHAnsi" w:hAnsiTheme="minorHAnsi"/>
              <w:lang w:val="en-GB"/>
            </w:rPr>
            <w:fldChar w:fldCharType="separate"/>
          </w:r>
          <w:r w:rsidR="00DE489C" w:rsidRPr="0096205B">
            <w:rPr>
              <w:rFonts w:asciiTheme="minorHAnsi" w:hAnsiTheme="minorHAnsi"/>
              <w:lang w:val="en-GB"/>
            </w:rPr>
            <w:t>(Seneviratne et al., 2021)</w:t>
          </w:r>
          <w:r w:rsidR="000E2C40" w:rsidRPr="0096205B">
            <w:rPr>
              <w:rFonts w:asciiTheme="minorHAnsi" w:hAnsiTheme="minorHAnsi"/>
              <w:lang w:val="en-GB"/>
            </w:rPr>
            <w:fldChar w:fldCharType="end"/>
          </w:r>
        </w:sdtContent>
      </w:sdt>
      <w:r w:rsidRPr="0096205B">
        <w:rPr>
          <w:rFonts w:asciiTheme="minorHAnsi" w:hAnsiTheme="minorHAnsi"/>
          <w:lang w:val="en-GB"/>
        </w:rPr>
        <w:t>. The inter-sectoral impact model intercomparison project (ISIMIP) provides a broad range of datasets related to the impacts of climate change on different sectors like agriculture, biodiversity, or terrestrial biodiversity</w:t>
      </w:r>
      <w:r w:rsidR="00A5327B" w:rsidRPr="0096205B">
        <w:rPr>
          <w:rFonts w:asciiTheme="minorHAnsi" w:hAnsiTheme="minorHAnsi"/>
          <w:lang w:val="en-GB"/>
        </w:rPr>
        <w:t xml:space="preserve"> </w:t>
      </w:r>
      <w:sdt>
        <w:sdtPr>
          <w:rPr>
            <w:rFonts w:asciiTheme="minorHAnsi" w:hAnsiTheme="minorHAnsi"/>
            <w:lang w:val="en-GB"/>
          </w:rPr>
          <w:alias w:val="Don't edit this field"/>
          <w:tag w:val="CitaviPlaceholder#0ea91166-5a15-4065-a5c4-1d366ccc6e82"/>
          <w:id w:val="-1206870023"/>
          <w:placeholder>
            <w:docPart w:val="DefaultPlaceholder_-1854013440"/>
          </w:placeholder>
        </w:sdtPr>
        <w:sdtContent>
          <w:r w:rsidR="00A5327B"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}</w:instrText>
          </w:r>
          <w:r w:rsidR="00A5327B" w:rsidRPr="0096205B">
            <w:rPr>
              <w:rFonts w:asciiTheme="minorHAnsi" w:hAnsiTheme="minorHAnsi"/>
              <w:lang w:val="en-GB"/>
            </w:rPr>
            <w:fldChar w:fldCharType="separate"/>
          </w:r>
          <w:r w:rsidR="00DE489C" w:rsidRPr="0096205B">
            <w:rPr>
              <w:rFonts w:asciiTheme="minorHAnsi" w:hAnsiTheme="minorHAnsi"/>
              <w:lang w:val="en-GB"/>
            </w:rPr>
            <w:t>(Frieler et al., 2017)</w:t>
          </w:r>
          <w:r w:rsidR="00A5327B" w:rsidRPr="0096205B">
            <w:rPr>
              <w:rFonts w:asciiTheme="minorHAnsi" w:hAnsiTheme="minorHAnsi"/>
              <w:lang w:val="en-GB"/>
            </w:rPr>
            <w:fldChar w:fldCharType="end"/>
          </w:r>
        </w:sdtContent>
      </w:sdt>
      <w:r w:rsidRPr="0096205B">
        <w:rPr>
          <w:rFonts w:asciiTheme="minorHAnsi" w:hAnsiTheme="minorHAnsi"/>
          <w:lang w:val="en-GB"/>
        </w:rPr>
        <w:t>. Although ISIMIP covers a broad range of impacts, these impacts are driven by a changing climate and not exclusively by weather extremes</w:t>
      </w:r>
      <w:r w:rsidR="000E2C40" w:rsidRPr="0096205B">
        <w:rPr>
          <w:rFonts w:asciiTheme="minorHAnsi" w:hAnsiTheme="minorHAnsi"/>
          <w:lang w:val="en-GB"/>
        </w:rPr>
        <w:t xml:space="preserve"> </w:t>
      </w:r>
      <w:sdt>
        <w:sdtPr>
          <w:rPr>
            <w:rFonts w:asciiTheme="minorHAnsi" w:hAnsiTheme="minorHAnsi"/>
            <w:lang w:val="en-GB"/>
          </w:rPr>
          <w:alias w:val="Don't edit this field"/>
          <w:tag w:val="CitaviPlaceholder#ea905e4b-3fc5-40d0-a009-c6d0379f5b41"/>
          <w:id w:val="-1354332700"/>
          <w:placeholder>
            <w:docPart w:val="DefaultPlaceholder_-1854013440"/>
          </w:placeholder>
        </w:sdtPr>
        <w:sdtContent>
          <w:r w:rsidR="000E2C40"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}</w:instrText>
          </w:r>
          <w:r w:rsidR="000E2C40" w:rsidRPr="0096205B">
            <w:rPr>
              <w:rFonts w:asciiTheme="minorHAnsi" w:hAnsiTheme="minorHAnsi"/>
              <w:lang w:val="en-GB"/>
            </w:rPr>
            <w:fldChar w:fldCharType="separate"/>
          </w:r>
          <w:r w:rsidR="00DE489C" w:rsidRPr="0096205B">
            <w:rPr>
              <w:rFonts w:asciiTheme="minorHAnsi" w:hAnsiTheme="minorHAnsi"/>
              <w:lang w:val="en-GB"/>
            </w:rPr>
            <w:t>(Piontek et al., 2014)</w:t>
          </w:r>
          <w:r w:rsidR="000E2C40" w:rsidRPr="0096205B">
            <w:rPr>
              <w:rFonts w:asciiTheme="minorHAnsi" w:hAnsiTheme="minorHAnsi"/>
              <w:lang w:val="en-GB"/>
            </w:rPr>
            <w:fldChar w:fldCharType="end"/>
          </w:r>
        </w:sdtContent>
      </w:sdt>
      <w:r w:rsidRPr="0096205B">
        <w:rPr>
          <w:rFonts w:asciiTheme="minorHAnsi" w:hAnsiTheme="minorHAnsi"/>
          <w:lang w:val="en-GB"/>
        </w:rPr>
        <w:t xml:space="preserve">. Therefore, this data is not suitable for the requirements of the </w:t>
      </w:r>
      <w:r w:rsidR="00B646F4" w:rsidRPr="0096205B">
        <w:rPr>
          <w:rFonts w:asciiTheme="minorHAnsi" w:hAnsiTheme="minorHAnsi"/>
          <w:lang w:val="en-GB"/>
        </w:rPr>
        <w:t>BIOCLIMAPATHS</w:t>
      </w:r>
      <w:r w:rsidRPr="0096205B">
        <w:rPr>
          <w:rFonts w:asciiTheme="minorHAnsi" w:hAnsiTheme="minorHAnsi"/>
          <w:lang w:val="en-GB"/>
        </w:rPr>
        <w:t xml:space="preserve"> project. Additionally, independent studies show that past and recent weather already caused damage to bio-economical relevant sectors such as agriculture and future scenarios suggest that this damage will increase with climate change </w:t>
      </w:r>
      <w:sdt>
        <w:sdtPr>
          <w:rPr>
            <w:rFonts w:asciiTheme="minorHAnsi" w:hAnsiTheme="minorHAnsi"/>
            <w:lang w:val="en-GB"/>
          </w:rPr>
          <w:alias w:val="Don't edit this field"/>
          <w:tag w:val="CitaviPlaceholder#b5bc83b9-9be6-4634-aea7-f6d5a2d948de"/>
          <w:id w:val="838114436"/>
          <w:placeholder>
            <w:docPart w:val="DefaultPlaceholder_-1854013440"/>
          </w:placeholder>
        </w:sdtPr>
        <w:sdtContent>
          <w:r w:rsidR="008503A8"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}</w:instrText>
          </w:r>
          <w:r w:rsidR="008503A8" w:rsidRPr="0096205B">
            <w:rPr>
              <w:rFonts w:asciiTheme="minorHAnsi" w:hAnsiTheme="minorHAnsi"/>
              <w:lang w:val="en-GB"/>
            </w:rPr>
            <w:fldChar w:fldCharType="separate"/>
          </w:r>
          <w:r w:rsidR="00DE489C" w:rsidRPr="0096205B">
            <w:rPr>
              <w:rFonts w:asciiTheme="minorHAnsi" w:hAnsiTheme="minorHAnsi"/>
              <w:lang w:val="en-GB"/>
            </w:rPr>
            <w:t>(Deryng et al., 2014; Lesk et al., 2016; Brás et al., 2021)</w:t>
          </w:r>
          <w:r w:rsidR="008503A8" w:rsidRPr="0096205B">
            <w:rPr>
              <w:rFonts w:asciiTheme="minorHAnsi" w:hAnsiTheme="minorHAnsi"/>
              <w:lang w:val="en-GB"/>
            </w:rPr>
            <w:fldChar w:fldCharType="end"/>
          </w:r>
        </w:sdtContent>
      </w:sdt>
      <w:r w:rsidR="000E2C40" w:rsidRPr="0096205B">
        <w:rPr>
          <w:rFonts w:asciiTheme="minorHAnsi" w:hAnsiTheme="minorHAnsi"/>
          <w:lang w:val="en-GB"/>
        </w:rPr>
        <w:t>.</w:t>
      </w:r>
      <w:r w:rsidRPr="0096205B">
        <w:rPr>
          <w:rFonts w:asciiTheme="minorHAnsi" w:hAnsiTheme="minorHAnsi"/>
          <w:lang w:val="en-GB"/>
        </w:rPr>
        <w:t xml:space="preserve"> The impact data published alongside the listed relevant scientific literature is either global or national. Comparable to ISIMIP data, impacts are forced by a changing climate or the usage of extreme weather disasters from EM-DAT, the international disasters database. Both approaches are not within the requirements of the </w:t>
      </w:r>
      <w:r w:rsidR="00B646F4" w:rsidRPr="0096205B">
        <w:rPr>
          <w:rFonts w:asciiTheme="minorHAnsi" w:hAnsiTheme="minorHAnsi"/>
          <w:lang w:val="en-GB"/>
        </w:rPr>
        <w:t>BIOCLIMAPATHS</w:t>
      </w:r>
      <w:r w:rsidRPr="0096205B">
        <w:rPr>
          <w:rFonts w:asciiTheme="minorHAnsi" w:hAnsiTheme="minorHAnsi"/>
          <w:lang w:val="en-GB"/>
        </w:rPr>
        <w:t xml:space="preserve"> project. For the </w:t>
      </w:r>
      <w:r w:rsidR="00B646F4" w:rsidRPr="0096205B">
        <w:rPr>
          <w:rFonts w:asciiTheme="minorHAnsi" w:hAnsiTheme="minorHAnsi"/>
          <w:lang w:val="en-GB"/>
        </w:rPr>
        <w:t>BIOCLIMAPATHS</w:t>
      </w:r>
      <w:r w:rsidRPr="0096205B">
        <w:rPr>
          <w:rFonts w:asciiTheme="minorHAnsi" w:hAnsiTheme="minorHAnsi"/>
          <w:lang w:val="en-GB"/>
        </w:rPr>
        <w:t xml:space="preserve"> project, we need European sub-national scale (NUTS1) impact data for relevant bioeconomic sectors on an annual scale for the past and future scenarios. Preferable for weather extremes analyzed by a reproducible method aligned with the current best scientific practice. Furthermore, the impact data must be available for the past and a selection of future scenarios. Agriculture is identified as one relevant bioeconomic sector for the project. We developed a novel non-parametric method to analyze the impacts of dependence on weather extremes by aligning to the previously listed conditions. </w:t>
      </w:r>
    </w:p>
    <w:p w14:paraId="7DF0D222" w14:textId="0E5731E9" w:rsidR="00441055" w:rsidRPr="0096205B" w:rsidRDefault="00DC388D" w:rsidP="00666484">
      <w:pPr>
        <w:pStyle w:val="Figurecaption"/>
        <w:rPr>
          <w:rFonts w:asciiTheme="minorHAnsi" w:hAnsiTheme="minorHAnsi"/>
        </w:rPr>
      </w:pPr>
      <w:r w:rsidRPr="0096205B">
        <w:rPr>
          <w:rFonts w:asciiTheme="minorHAnsi" w:hAnsiTheme="minorHAnsi"/>
          <w:noProof/>
          <w:lang w:val="en-US" w:eastAsia="en-US"/>
        </w:rPr>
        <w:lastRenderedPageBreak/>
        <w:drawing>
          <wp:anchor distT="114300" distB="114300" distL="114300" distR="114300" simplePos="0" relativeHeight="251657216" behindDoc="0" locked="0" layoutInCell="1" hidden="0" allowOverlap="1" wp14:anchorId="4E2FE70F" wp14:editId="75CB8E92">
            <wp:simplePos x="0" y="0"/>
            <wp:positionH relativeFrom="column">
              <wp:posOffset>1232063</wp:posOffset>
            </wp:positionH>
            <wp:positionV relativeFrom="paragraph">
              <wp:posOffset>228600</wp:posOffset>
            </wp:positionV>
            <wp:extent cx="3262982" cy="1631491"/>
            <wp:effectExtent l="0" t="0" r="0" b="0"/>
            <wp:wrapTopAndBottom distT="114300" distB="1143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3262982" cy="1631491"/>
                    </a:xfrm>
                    <a:prstGeom prst="rect">
                      <a:avLst/>
                    </a:prstGeom>
                    <a:ln/>
                  </pic:spPr>
                </pic:pic>
              </a:graphicData>
            </a:graphic>
          </wp:anchor>
        </w:drawing>
      </w:r>
      <w:r w:rsidRPr="0096205B">
        <w:rPr>
          <w:rFonts w:asciiTheme="minorHAnsi" w:hAnsiTheme="minorHAnsi"/>
        </w:rPr>
        <w:t xml:space="preserve">Figure </w:t>
      </w:r>
      <w:r w:rsidR="00DD5A41" w:rsidRPr="0096205B">
        <w:rPr>
          <w:rFonts w:asciiTheme="minorHAnsi" w:hAnsiTheme="minorHAnsi"/>
        </w:rPr>
        <w:t>3.</w:t>
      </w:r>
      <w:r w:rsidRPr="0096205B">
        <w:rPr>
          <w:rFonts w:asciiTheme="minorHAnsi" w:hAnsiTheme="minorHAnsi"/>
        </w:rPr>
        <w:t>1: (A) Upper segments of the convex-hull enveloping yield data for a selected example crop (potato) in the example Austrian region of ‘Ostösterreich’ (AT1). (B) Parametrized damage function (black line) with 95% confidence interval bands (grey) for yearly heat waves as exceedance days on the x-axis. The black-outlined dots show the relative damage calculated from the convex-hull segments’ deviation.</w:t>
      </w:r>
    </w:p>
    <w:p w14:paraId="1ABA615C" w14:textId="3A536115" w:rsidR="00441055" w:rsidRPr="0096205B" w:rsidRDefault="00DC388D">
      <w:pPr>
        <w:rPr>
          <w:rFonts w:asciiTheme="minorHAnsi" w:hAnsiTheme="minorHAnsi"/>
          <w:lang w:val="en-GB"/>
        </w:rPr>
      </w:pPr>
      <w:r w:rsidRPr="0096205B">
        <w:rPr>
          <w:rFonts w:asciiTheme="minorHAnsi" w:hAnsiTheme="minorHAnsi"/>
          <w:lang w:val="en-GB"/>
        </w:rPr>
        <w:t xml:space="preserve">We use sub-national (NUTS1) annual (1975–2021) crop (68 groups) yield data from Eurostat and the annual exceedance magnitudes of the weather extremes introduced in Section 2.3. Years with substantial damage are identified by calculating the deviation of each year’s yield from the upper splines of a convex hull enveloping each crop yield time series. Figure </w:t>
      </w:r>
      <w:r w:rsidR="00DD5A41" w:rsidRPr="0096205B">
        <w:rPr>
          <w:rFonts w:asciiTheme="minorHAnsi" w:hAnsiTheme="minorHAnsi"/>
          <w:lang w:val="en-GB"/>
        </w:rPr>
        <w:t>3.</w:t>
      </w:r>
      <w:r w:rsidRPr="0096205B">
        <w:rPr>
          <w:rFonts w:asciiTheme="minorHAnsi" w:hAnsiTheme="minorHAnsi"/>
          <w:lang w:val="en-GB"/>
        </w:rPr>
        <w:t>1 provides an example of our method for Ostösterreich (AT1), Austria. Damage functions (3070 functions) are derived using an ordinary least squares regression to fit a linear model. The independent variable is the magnitude of the selected weather extreme, and the dependent variable is an inverted logistic transform of the previously identified substantial yield damage years. We identify significant damage functions per extreme, spatial unit and crop type using the following four descriptive variables: yield data coverage, Spearman’s rank correlation coefficient, the significance of the correlation coefficient derived from time series randomization, and R-squared of the regression. The significant damage functions are used to estimate the mean impact of weather extremes on crop yield per crop group, NUTS1 unit for the past (1981–2021) and future (2022–2100) scenarios RCP 2.6, 4.5, and 8.5. We aggregate the predicted mean damages by production-weighted mean for each NUTS1 unit and crop group.</w:t>
      </w:r>
    </w:p>
    <w:p w14:paraId="7B35B566" w14:textId="77777777" w:rsidR="00441055" w:rsidRPr="0096205B" w:rsidRDefault="00DC388D" w:rsidP="00666484">
      <w:pPr>
        <w:pStyle w:val="berschrift2BCP"/>
        <w:rPr>
          <w:rFonts w:asciiTheme="minorHAnsi" w:hAnsiTheme="minorHAnsi"/>
        </w:rPr>
      </w:pPr>
      <w:bookmarkStart w:id="23" w:name="_Toc126578604"/>
      <w:r w:rsidRPr="0096205B">
        <w:rPr>
          <w:rFonts w:asciiTheme="minorHAnsi" w:hAnsiTheme="minorHAnsi"/>
        </w:rPr>
        <w:t>3.2 Past and future crop yield damages across Europe</w:t>
      </w:r>
      <w:bookmarkEnd w:id="23"/>
    </w:p>
    <w:p w14:paraId="567D05FC" w14:textId="073D70A5" w:rsidR="00441055" w:rsidRPr="0096205B" w:rsidRDefault="00DC388D">
      <w:pPr>
        <w:rPr>
          <w:rFonts w:asciiTheme="minorHAnsi" w:hAnsiTheme="minorHAnsi"/>
          <w:lang w:val="en-GB"/>
        </w:rPr>
      </w:pPr>
      <w:r w:rsidRPr="0096205B">
        <w:rPr>
          <w:rFonts w:asciiTheme="minorHAnsi" w:hAnsiTheme="minorHAnsi"/>
          <w:lang w:val="en-GB"/>
        </w:rPr>
        <w:t xml:space="preserve">For </w:t>
      </w:r>
      <w:r w:rsidR="00B646F4" w:rsidRPr="0096205B">
        <w:rPr>
          <w:rFonts w:asciiTheme="minorHAnsi" w:hAnsiTheme="minorHAnsi"/>
          <w:lang w:val="en-GB"/>
        </w:rPr>
        <w:t>BIOCLIMAPATHS</w:t>
      </w:r>
      <w:r w:rsidRPr="0096205B">
        <w:rPr>
          <w:rFonts w:asciiTheme="minorHAnsi" w:hAnsiTheme="minorHAnsi"/>
          <w:lang w:val="en-GB"/>
        </w:rPr>
        <w:t xml:space="preserve">, we analyze the impact of three weather extremes, heat waves, cold waves, and flash droughts, on the agricultural sector in Europe on the sub-national scale. We use the relative damage on crop yield as a metric to measure the impact of weather extremes. However, there needs to be more sub-national yield data coverage to provide more scientific, sound damage functions and, therefore, a mean damage estimate for most crop groups and regions. In this study, we reject 70% (2134) of the functions for all extremes due to poor data coverage. Another 24% of the damage functions with heat waves are weakly correlated, and we removed 2% due to insignificant correlation. The remaining 4% of the functions are significant and used to estimate the impact of heat waves on crop yield across Europe. </w:t>
      </w:r>
    </w:p>
    <w:p w14:paraId="155B7F2C" w14:textId="78B482B9" w:rsidR="00441055" w:rsidRPr="0096205B" w:rsidRDefault="00DC388D">
      <w:pPr>
        <w:rPr>
          <w:rFonts w:asciiTheme="minorHAnsi" w:hAnsiTheme="minorHAnsi"/>
          <w:lang w:val="en-GB"/>
        </w:rPr>
      </w:pPr>
      <w:r w:rsidRPr="0096205B">
        <w:rPr>
          <w:rFonts w:asciiTheme="minorHAnsi" w:hAnsiTheme="minorHAnsi"/>
          <w:lang w:val="en-GB"/>
        </w:rPr>
        <w:t>For the historical scenario, our study shows that the mean yield damage caused by heat waves for most of the regions in Europe is below 20% (Figure 3</w:t>
      </w:r>
      <w:r w:rsidR="008238A4" w:rsidRPr="0096205B">
        <w:rPr>
          <w:rFonts w:asciiTheme="minorHAnsi" w:hAnsiTheme="minorHAnsi"/>
          <w:lang w:val="en-GB"/>
        </w:rPr>
        <w:t>.2</w:t>
      </w:r>
      <w:r w:rsidRPr="0096205B">
        <w:rPr>
          <w:rFonts w:asciiTheme="minorHAnsi" w:hAnsiTheme="minorHAnsi"/>
          <w:lang w:val="en-GB"/>
        </w:rPr>
        <w:t xml:space="preserve">). In comparison, only ten regions show heat damage above 20%, with the most severe damage in Centro Italy (39%). Predictions for RCP2.6, which overshoots the 1.5°C goal, show that the number of regions with mean yield </w:t>
      </w:r>
      <w:r w:rsidRPr="0096205B">
        <w:rPr>
          <w:rFonts w:asciiTheme="minorHAnsi" w:hAnsiTheme="minorHAnsi"/>
          <w:lang w:val="en-GB"/>
        </w:rPr>
        <w:lastRenderedPageBreak/>
        <w:t>damage exceeding 20% increases to 19, predominantly located in the south of Europe. An increasing temperature signal and, therefore, higher frequency of heat waves will lead to large-scale yield damage across Europe, as our analysis for RCP4.5 and 8.5 suggests. In more than half (30) of the regions under research (51), the mean damage is above 30% for RCP4.5, and RCP8.5 presents the most severe scenario, with damage above 50% in 37 regions. Our estimates of large-scale yield damage by heat waves for RCP4.5 and 8.5 are especially alarming due to the high likelihood of an increase in the frequency of heat waves across Europe</w:t>
      </w:r>
      <w:r w:rsidR="000E2C40" w:rsidRPr="0096205B">
        <w:rPr>
          <w:rFonts w:asciiTheme="minorHAnsi" w:hAnsiTheme="minorHAnsi"/>
          <w:lang w:val="en-GB"/>
        </w:rPr>
        <w:t xml:space="preserve"> </w:t>
      </w:r>
      <w:sdt>
        <w:sdtPr>
          <w:rPr>
            <w:rFonts w:asciiTheme="minorHAnsi" w:hAnsiTheme="minorHAnsi"/>
            <w:lang w:val="en-GB"/>
          </w:rPr>
          <w:alias w:val="Don't edit this field"/>
          <w:tag w:val="CitaviPlaceholder#1e27839c-c4fc-4fd7-bad4-1a0412aa3ed6"/>
          <w:id w:val="-379941958"/>
          <w:placeholder>
            <w:docPart w:val="DefaultPlaceholder_-1854013440"/>
          </w:placeholder>
        </w:sdtPr>
        <w:sdtContent>
          <w:r w:rsidR="000E2C40"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}</w:instrText>
          </w:r>
          <w:r w:rsidR="000E2C40" w:rsidRPr="0096205B">
            <w:rPr>
              <w:rFonts w:asciiTheme="minorHAnsi" w:hAnsiTheme="minorHAnsi"/>
              <w:lang w:val="en-GB"/>
            </w:rPr>
            <w:fldChar w:fldCharType="separate"/>
          </w:r>
          <w:r w:rsidR="00DE489C" w:rsidRPr="0096205B">
            <w:rPr>
              <w:rFonts w:asciiTheme="minorHAnsi" w:hAnsiTheme="minorHAnsi"/>
              <w:lang w:val="en-GB"/>
            </w:rPr>
            <w:t>(Seneviratne et al., 2021)</w:t>
          </w:r>
          <w:r w:rsidR="000E2C40" w:rsidRPr="0096205B">
            <w:rPr>
              <w:rFonts w:asciiTheme="minorHAnsi" w:hAnsiTheme="minorHAnsi"/>
              <w:lang w:val="en-GB"/>
            </w:rPr>
            <w:fldChar w:fldCharType="end"/>
          </w:r>
        </w:sdtContent>
      </w:sdt>
      <w:r w:rsidRPr="0096205B">
        <w:rPr>
          <w:rFonts w:asciiTheme="minorHAnsi" w:hAnsiTheme="minorHAnsi"/>
          <w:lang w:val="en-GB"/>
        </w:rPr>
        <w:t xml:space="preserve">. </w:t>
      </w:r>
    </w:p>
    <w:p w14:paraId="1A6668CD" w14:textId="77777777" w:rsidR="00666484" w:rsidRPr="0096205B" w:rsidRDefault="00D854B8">
      <w:pPr>
        <w:rPr>
          <w:rFonts w:asciiTheme="minorHAnsi" w:hAnsiTheme="minorHAnsi"/>
          <w:b/>
          <w:sz w:val="16"/>
          <w:szCs w:val="16"/>
          <w:lang w:val="en-GB"/>
        </w:rPr>
      </w:pPr>
      <w:r w:rsidRPr="0096205B">
        <w:rPr>
          <w:rFonts w:asciiTheme="minorHAnsi" w:hAnsiTheme="minorHAnsi"/>
          <w:noProof/>
          <w:lang w:val="en-US" w:eastAsia="en-US"/>
        </w:rPr>
        <mc:AlternateContent>
          <mc:Choice Requires="wpg">
            <w:drawing>
              <wp:anchor distT="0" distB="0" distL="114300" distR="114300" simplePos="0" relativeHeight="251659264" behindDoc="0" locked="0" layoutInCell="1" allowOverlap="1" wp14:anchorId="0430D7F9" wp14:editId="60DA1471">
                <wp:simplePos x="0" y="0"/>
                <wp:positionH relativeFrom="column">
                  <wp:posOffset>0</wp:posOffset>
                </wp:positionH>
                <wp:positionV relativeFrom="paragraph">
                  <wp:posOffset>335280</wp:posOffset>
                </wp:positionV>
                <wp:extent cx="5608339" cy="2117725"/>
                <wp:effectExtent l="0" t="0" r="0" b="0"/>
                <wp:wrapTopAndBottom/>
                <wp:docPr id="14" name="Gruppieren 14"/>
                <wp:cNvGraphicFramePr/>
                <a:graphic xmlns:a="http://schemas.openxmlformats.org/drawingml/2006/main">
                  <a:graphicData uri="http://schemas.microsoft.com/office/word/2010/wordprocessingGroup">
                    <wpg:wgp>
                      <wpg:cNvGrpSpPr/>
                      <wpg:grpSpPr>
                        <a:xfrm>
                          <a:off x="0" y="0"/>
                          <a:ext cx="5608339" cy="2117725"/>
                          <a:chOff x="0" y="0"/>
                          <a:chExt cx="5608339" cy="2117725"/>
                        </a:xfrm>
                      </wpg:grpSpPr>
                      <pic:pic xmlns:pic="http://schemas.openxmlformats.org/drawingml/2006/picture">
                        <pic:nvPicPr>
                          <pic:cNvPr id="10" name="image13.png"/>
                          <pic:cNvPicPr/>
                        </pic:nvPicPr>
                        <pic:blipFill>
                          <a:blip r:embed="rId25"/>
                          <a:srcRect/>
                          <a:stretch>
                            <a:fillRect/>
                          </a:stretch>
                        </pic:blipFill>
                        <pic:spPr>
                          <a:xfrm>
                            <a:off x="2779414" y="4527"/>
                            <a:ext cx="2828925" cy="2106930"/>
                          </a:xfrm>
                          <a:prstGeom prst="rect">
                            <a:avLst/>
                          </a:prstGeom>
                          <a:ln/>
                        </pic:spPr>
                      </pic:pic>
                      <pic:pic xmlns:pic="http://schemas.openxmlformats.org/drawingml/2006/picture">
                        <pic:nvPicPr>
                          <pic:cNvPr id="12" name="image12.png"/>
                          <pic:cNvPicPr/>
                        </pic:nvPicPr>
                        <pic:blipFill>
                          <a:blip r:embed="rId26"/>
                          <a:srcRect/>
                          <a:stretch>
                            <a:fillRect/>
                          </a:stretch>
                        </pic:blipFill>
                        <pic:spPr>
                          <a:xfrm>
                            <a:off x="0" y="0"/>
                            <a:ext cx="2828925" cy="2117725"/>
                          </a:xfrm>
                          <a:prstGeom prst="rect">
                            <a:avLst/>
                          </a:prstGeom>
                          <a:ln/>
                        </pic:spPr>
                      </pic:pic>
                    </wpg:wgp>
                  </a:graphicData>
                </a:graphic>
              </wp:anchor>
            </w:drawing>
          </mc:Choice>
          <mc:Fallback>
            <w:pict>
              <v:group w14:anchorId="69918CED" id="Gruppieren 14" o:spid="_x0000_s1026" style="position:absolute;margin-left:0;margin-top:26.4pt;width:441.6pt;height:166.75pt;z-index:251659264" coordsize="56083,21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3.png" o:spid="_x0000_s1027" type="#_x0000_t75" style="position:absolute;left:27794;top:45;width:28289;height:21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">
                  <v:imagedata r:id="rId27" o:title=""/>
                </v:shape>
                <v:shape id="image12.png" o:spid="_x0000_s1028" type="#_x0000_t75" style="position:absolute;width:28289;height:21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">
                  <v:imagedata r:id="rId28" o:title=""/>
                </v:shape>
                <w10:wrap type="topAndBottom"/>
              </v:group>
            </w:pict>
          </mc:Fallback>
        </mc:AlternateContent>
      </w:r>
    </w:p>
    <w:p w14:paraId="722A80AA" w14:textId="7F72FBDF" w:rsidR="00441055" w:rsidRPr="0096205B" w:rsidRDefault="00DC388D">
      <w:pPr>
        <w:rPr>
          <w:rFonts w:asciiTheme="minorHAnsi" w:hAnsiTheme="minorHAnsi"/>
          <w:sz w:val="16"/>
          <w:szCs w:val="16"/>
          <w:lang w:val="en-GB"/>
        </w:rPr>
      </w:pPr>
      <w:r w:rsidRPr="0096205B">
        <w:rPr>
          <w:rFonts w:asciiTheme="minorHAnsi" w:hAnsiTheme="minorHAnsi"/>
          <w:sz w:val="16"/>
          <w:szCs w:val="16"/>
          <w:lang w:val="en-GB"/>
        </w:rPr>
        <w:t>Figure 3</w:t>
      </w:r>
      <w:r w:rsidR="00DD5A41" w:rsidRPr="0096205B">
        <w:rPr>
          <w:rFonts w:asciiTheme="minorHAnsi" w:hAnsiTheme="minorHAnsi"/>
          <w:sz w:val="16"/>
          <w:szCs w:val="16"/>
          <w:lang w:val="en-GB"/>
        </w:rPr>
        <w:t>.2</w:t>
      </w:r>
      <w:r w:rsidRPr="0096205B">
        <w:rPr>
          <w:rFonts w:asciiTheme="minorHAnsi" w:hAnsiTheme="minorHAnsi"/>
          <w:sz w:val="16"/>
          <w:szCs w:val="16"/>
          <w:lang w:val="en-GB"/>
        </w:rPr>
        <w:t>:</w:t>
      </w:r>
      <w:r w:rsidRPr="0096205B">
        <w:rPr>
          <w:rFonts w:asciiTheme="minorHAnsi" w:hAnsiTheme="minorHAnsi"/>
          <w:b/>
          <w:sz w:val="16"/>
          <w:szCs w:val="16"/>
          <w:lang w:val="en-GB"/>
        </w:rPr>
        <w:t xml:space="preserve"> </w:t>
      </w:r>
      <w:r w:rsidRPr="0096205B">
        <w:rPr>
          <w:rFonts w:asciiTheme="minorHAnsi" w:hAnsiTheme="minorHAnsi"/>
          <w:sz w:val="16"/>
          <w:szCs w:val="16"/>
          <w:lang w:val="en-GB"/>
        </w:rPr>
        <w:t>Aggregated predicted relative mean yield damage by heat waves (left panel) and cold</w:t>
      </w:r>
      <w:r w:rsidR="008151C7" w:rsidRPr="0096205B">
        <w:rPr>
          <w:rFonts w:asciiTheme="minorHAnsi" w:hAnsiTheme="minorHAnsi"/>
          <w:sz w:val="16"/>
          <w:szCs w:val="16"/>
          <w:lang w:val="en-GB"/>
        </w:rPr>
        <w:t xml:space="preserve"> w</w:t>
      </w:r>
      <w:r w:rsidRPr="0096205B">
        <w:rPr>
          <w:rFonts w:asciiTheme="minorHAnsi" w:hAnsiTheme="minorHAnsi"/>
          <w:sz w:val="16"/>
          <w:szCs w:val="16"/>
          <w:lang w:val="en-GB"/>
        </w:rPr>
        <w:t>aves (right panel) per NUTS1 unit for historical (A), RCP2.6 (B), 4.5 (C), and 8.5 (D). The legend highlights regions with significant damage according to the color gradient.</w:t>
      </w:r>
    </w:p>
    <w:p w14:paraId="6396F71C" w14:textId="1A3F3D46" w:rsidR="00441055" w:rsidRPr="0096205B" w:rsidRDefault="00DC388D">
      <w:pPr>
        <w:rPr>
          <w:rFonts w:asciiTheme="minorHAnsi" w:hAnsiTheme="minorHAnsi"/>
          <w:lang w:val="en-GB"/>
        </w:rPr>
      </w:pPr>
      <w:r w:rsidRPr="0096205B">
        <w:rPr>
          <w:rFonts w:asciiTheme="minorHAnsi" w:hAnsiTheme="minorHAnsi"/>
          <w:lang w:val="en-GB"/>
        </w:rPr>
        <w:t>For cold waves, only 0.6% of the damage functions are significant, showing that this extreme has a minor impact on European crop yield. We rejected 29% of the functions due to weak correlation and 0.4% due to insignificant correlation. Our study shows that damage in the past is below 10% for eight regions, and for three regions, the estimated mean damage is between 10% and 25% (Figure 3</w:t>
      </w:r>
      <w:r w:rsidR="008238A4" w:rsidRPr="0096205B">
        <w:rPr>
          <w:rFonts w:asciiTheme="minorHAnsi" w:hAnsiTheme="minorHAnsi"/>
          <w:lang w:val="en-GB"/>
        </w:rPr>
        <w:t>.3</w:t>
      </w:r>
      <w:r w:rsidRPr="0096205B">
        <w:rPr>
          <w:rFonts w:asciiTheme="minorHAnsi" w:hAnsiTheme="minorHAnsi"/>
          <w:lang w:val="en-GB"/>
        </w:rPr>
        <w:t>). Two regions in Spain and France show damage above 40%; however, the 95% confidence interval is wide (Spain -9%–83% and France -39%–87%), limiting the mean estimates reliability. In the future, the impact of cold waves becomes neglectable, according to our analysis. The low future impact is related to the high likelihood of a decrease in the frequency of cold waves and the already relatively low impact of cold waves on crop yield</w:t>
      </w:r>
      <w:r w:rsidR="000E2C40" w:rsidRPr="0096205B">
        <w:rPr>
          <w:rFonts w:asciiTheme="minorHAnsi" w:hAnsiTheme="minorHAnsi"/>
          <w:lang w:val="en-GB"/>
        </w:rPr>
        <w:t xml:space="preserve"> </w:t>
      </w:r>
      <w:sdt>
        <w:sdtPr>
          <w:rPr>
            <w:rFonts w:asciiTheme="minorHAnsi" w:hAnsiTheme="minorHAnsi"/>
            <w:lang w:val="en-GB"/>
          </w:rPr>
          <w:alias w:val="Don't edit this field"/>
          <w:tag w:val="CitaviPlaceholder#5ed2fb11-8d7d-4b6d-8e40-d51e55bddccd"/>
          <w:id w:val="1991517983"/>
          <w:placeholder>
            <w:docPart w:val="DefaultPlaceholder_-1854013440"/>
          </w:placeholder>
        </w:sdtPr>
        <w:sdtContent>
          <w:r w:rsidR="000E2C40"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}</w:instrText>
          </w:r>
          <w:r w:rsidR="000E2C40" w:rsidRPr="0096205B">
            <w:rPr>
              <w:rFonts w:asciiTheme="minorHAnsi" w:hAnsiTheme="minorHAnsi"/>
              <w:lang w:val="en-GB"/>
            </w:rPr>
            <w:fldChar w:fldCharType="separate"/>
          </w:r>
          <w:r w:rsidR="00DE489C" w:rsidRPr="0096205B">
            <w:rPr>
              <w:rFonts w:asciiTheme="minorHAnsi" w:hAnsiTheme="minorHAnsi"/>
              <w:lang w:val="en-GB"/>
            </w:rPr>
            <w:t>(Seneviratne et al., 2021)</w:t>
          </w:r>
          <w:r w:rsidR="000E2C40" w:rsidRPr="0096205B">
            <w:rPr>
              <w:rFonts w:asciiTheme="minorHAnsi" w:hAnsiTheme="minorHAnsi"/>
              <w:lang w:val="en-GB"/>
            </w:rPr>
            <w:fldChar w:fldCharType="end"/>
          </w:r>
        </w:sdtContent>
      </w:sdt>
      <w:r w:rsidRPr="0096205B">
        <w:rPr>
          <w:rFonts w:asciiTheme="minorHAnsi" w:hAnsiTheme="minorHAnsi"/>
          <w:lang w:val="en-GB"/>
        </w:rPr>
        <w:t xml:space="preserve">. </w:t>
      </w:r>
    </w:p>
    <w:p w14:paraId="3192E908" w14:textId="77777777" w:rsidR="00441055" w:rsidRPr="0096205B" w:rsidRDefault="00DC388D" w:rsidP="00D7006B">
      <w:pPr>
        <w:spacing w:after="0"/>
        <w:jc w:val="center"/>
        <w:rPr>
          <w:rFonts w:asciiTheme="minorHAnsi" w:hAnsiTheme="minorHAnsi"/>
          <w:b/>
          <w:sz w:val="16"/>
          <w:szCs w:val="16"/>
        </w:rPr>
      </w:pPr>
      <w:r w:rsidRPr="0096205B">
        <w:rPr>
          <w:rFonts w:asciiTheme="minorHAnsi" w:hAnsiTheme="minorHAnsi"/>
          <w:b/>
          <w:noProof/>
          <w:sz w:val="16"/>
          <w:szCs w:val="16"/>
          <w:lang w:val="en-US" w:eastAsia="en-US"/>
        </w:rPr>
        <w:drawing>
          <wp:inline distT="114300" distB="114300" distL="114300" distR="114300" wp14:anchorId="7665361A" wp14:editId="23D985AC">
            <wp:extent cx="2953032" cy="2208042"/>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2953032" cy="2208042"/>
                    </a:xfrm>
                    <a:prstGeom prst="rect">
                      <a:avLst/>
                    </a:prstGeom>
                    <a:ln/>
                  </pic:spPr>
                </pic:pic>
              </a:graphicData>
            </a:graphic>
          </wp:inline>
        </w:drawing>
      </w:r>
    </w:p>
    <w:p w14:paraId="6C02950C" w14:textId="5993AE7E" w:rsidR="00441055" w:rsidRPr="0096205B" w:rsidRDefault="008238A4">
      <w:pPr>
        <w:rPr>
          <w:rFonts w:asciiTheme="minorHAnsi" w:hAnsiTheme="minorHAnsi"/>
          <w:lang w:val="en-GB"/>
        </w:rPr>
      </w:pPr>
      <w:r w:rsidRPr="0096205B">
        <w:rPr>
          <w:rFonts w:asciiTheme="minorHAnsi" w:hAnsiTheme="minorHAnsi"/>
          <w:sz w:val="16"/>
          <w:szCs w:val="16"/>
          <w:lang w:val="en-GB"/>
        </w:rPr>
        <w:t>Figure 3.3</w:t>
      </w:r>
      <w:r w:rsidR="00DC388D" w:rsidRPr="0096205B">
        <w:rPr>
          <w:rFonts w:asciiTheme="minorHAnsi" w:hAnsiTheme="minorHAnsi"/>
          <w:sz w:val="16"/>
          <w:szCs w:val="16"/>
          <w:lang w:val="en-GB"/>
        </w:rPr>
        <w:t>:</w:t>
      </w:r>
      <w:r w:rsidR="00DC388D" w:rsidRPr="0096205B">
        <w:rPr>
          <w:rFonts w:asciiTheme="minorHAnsi" w:hAnsiTheme="minorHAnsi"/>
          <w:b/>
          <w:sz w:val="16"/>
          <w:szCs w:val="16"/>
          <w:lang w:val="en-GB"/>
        </w:rPr>
        <w:t xml:space="preserve"> </w:t>
      </w:r>
      <w:r w:rsidR="00DC388D" w:rsidRPr="0096205B">
        <w:rPr>
          <w:rFonts w:asciiTheme="minorHAnsi" w:hAnsiTheme="minorHAnsi"/>
          <w:sz w:val="16"/>
          <w:szCs w:val="16"/>
          <w:lang w:val="en-GB"/>
        </w:rPr>
        <w:t>Historical mean yield damage by flash droughts per NUTS1 region. The legend highlights regions with significant damage according to the colour gradient.</w:t>
      </w:r>
    </w:p>
    <w:p w14:paraId="50C939BB" w14:textId="201B58D5" w:rsidR="000E2C40" w:rsidRPr="0096205B" w:rsidRDefault="00DC388D" w:rsidP="000E2C40">
      <w:pPr>
        <w:rPr>
          <w:rFonts w:asciiTheme="minorHAnsi" w:hAnsiTheme="minorHAnsi"/>
          <w:lang w:val="en-GB"/>
        </w:rPr>
      </w:pPr>
      <w:bookmarkStart w:id="24" w:name="_8felggwbmpx2" w:colFirst="0" w:colLast="0"/>
      <w:bookmarkEnd w:id="24"/>
      <w:r w:rsidRPr="0096205B">
        <w:rPr>
          <w:rFonts w:asciiTheme="minorHAnsi" w:hAnsiTheme="minorHAnsi"/>
          <w:lang w:val="en-GB"/>
        </w:rPr>
        <w:lastRenderedPageBreak/>
        <w:t>Our analysis of flash drought impacts is solely available for the historical scenario. For EURO-CORDEX data, the required variable soil volumetric water content is not available as a precalculated product. As for heat waves, 4% of the damage functions are significant for flash droughts, and we reject 25% of the functions due to weak correlation and 1% due to insignificant correlation. In direct comparison with heat waves, droughts impact southern Spanish regions and Portugal (Figure 4). Central Germany, north Italy and France, and west Poland are regions that show impact by drought but not by heat waves. Additionally, droughts impact crop yield more than heat waves in central France. These dynamics strengthen the importance of analyzing extreme weather impacts within the framework of compounding extremes in future research.</w:t>
      </w:r>
    </w:p>
    <w:p w14:paraId="7E54B2C9" w14:textId="11164BA9" w:rsidR="00441055" w:rsidRPr="0096205B" w:rsidRDefault="00DC388D" w:rsidP="00D854B8">
      <w:pPr>
        <w:pStyle w:val="berschrift2BCP"/>
        <w:rPr>
          <w:rFonts w:asciiTheme="minorHAnsi" w:hAnsiTheme="minorHAnsi"/>
        </w:rPr>
      </w:pPr>
      <w:bookmarkStart w:id="25" w:name="_Toc126578605"/>
      <w:r w:rsidRPr="0096205B">
        <w:rPr>
          <w:rFonts w:asciiTheme="minorHAnsi" w:hAnsiTheme="minorHAnsi"/>
        </w:rPr>
        <w:t xml:space="preserve">3.3 </w:t>
      </w:r>
      <w:r w:rsidR="0024590D" w:rsidRPr="0096205B">
        <w:rPr>
          <w:rFonts w:asciiTheme="minorHAnsi" w:hAnsiTheme="minorHAnsi"/>
        </w:rPr>
        <w:t>EU hotspots</w:t>
      </w:r>
      <w:r w:rsidRPr="0096205B">
        <w:rPr>
          <w:rFonts w:asciiTheme="minorHAnsi" w:hAnsiTheme="minorHAnsi"/>
        </w:rPr>
        <w:t xml:space="preserve"> of losses in biomass production </w:t>
      </w:r>
      <w:r w:rsidR="0058632C" w:rsidRPr="0096205B">
        <w:rPr>
          <w:rFonts w:asciiTheme="minorHAnsi" w:hAnsiTheme="minorHAnsi"/>
        </w:rPr>
        <w:t>due to climate extremes</w:t>
      </w:r>
      <w:bookmarkEnd w:id="25"/>
    </w:p>
    <w:p w14:paraId="330CE1FC" w14:textId="1160BF86" w:rsidR="000625D0" w:rsidRPr="0096205B" w:rsidRDefault="001005C3" w:rsidP="000625D0">
      <w:pPr>
        <w:rPr>
          <w:rFonts w:asciiTheme="minorHAnsi" w:hAnsiTheme="minorHAnsi"/>
          <w:lang w:val="en-US"/>
        </w:rPr>
      </w:pPr>
      <w:r w:rsidRPr="0096205B">
        <w:rPr>
          <w:rFonts w:asciiTheme="minorHAnsi" w:hAnsiTheme="minorHAnsi"/>
          <w:lang w:val="en-GB"/>
        </w:rPr>
        <w:t xml:space="preserve">When analysing impacts of climate extremes on primary production, not only the yield is important but also the area that has been planted and exposed to </w:t>
      </w:r>
      <w:r w:rsidR="00483740" w:rsidRPr="0096205B">
        <w:rPr>
          <w:rFonts w:asciiTheme="minorHAnsi" w:hAnsiTheme="minorHAnsi"/>
          <w:lang w:val="en-GB"/>
        </w:rPr>
        <w:t xml:space="preserve">the </w:t>
      </w:r>
      <w:r w:rsidRPr="0096205B">
        <w:rPr>
          <w:rFonts w:asciiTheme="minorHAnsi" w:hAnsiTheme="minorHAnsi"/>
          <w:lang w:val="en-GB"/>
        </w:rPr>
        <w:t xml:space="preserve">climate extreme </w:t>
      </w:r>
      <w:r w:rsidR="00483740" w:rsidRPr="0096205B">
        <w:rPr>
          <w:rFonts w:asciiTheme="minorHAnsi" w:hAnsiTheme="minorHAnsi"/>
          <w:lang w:val="en-GB"/>
        </w:rPr>
        <w:t>during critical cropping stages. Furthermore, as indicated in the previous section</w:t>
      </w:r>
      <w:r w:rsidR="00BF4080" w:rsidRPr="0096205B">
        <w:rPr>
          <w:rFonts w:asciiTheme="minorHAnsi" w:hAnsiTheme="minorHAnsi"/>
          <w:lang w:val="en-GB"/>
        </w:rPr>
        <w:t xml:space="preserve"> and in other studies</w:t>
      </w:r>
      <w:r w:rsidR="0042152F" w:rsidRPr="0096205B">
        <w:rPr>
          <w:rFonts w:asciiTheme="minorHAnsi" w:hAnsiTheme="minorHAnsi"/>
          <w:lang w:val="en-GB"/>
        </w:rPr>
        <w:t xml:space="preserve"> </w:t>
      </w:r>
      <w:sdt>
        <w:sdtPr>
          <w:rPr>
            <w:rFonts w:asciiTheme="minorHAnsi" w:hAnsiTheme="minorHAnsi"/>
            <w:lang w:val="en-GB"/>
          </w:rPr>
          <w:alias w:val="Don't edit this field"/>
          <w:tag w:val="CitaviPlaceholder#55aadf54-a33d-4458-9451-a05c99567a81"/>
          <w:id w:val="-240727816"/>
          <w:placeholder>
            <w:docPart w:val="DefaultPlaceholder_-1854013440"/>
          </w:placeholder>
        </w:sdtPr>
        <w:sdtContent>
          <w:r w:rsidR="0042152F"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}</w:instrText>
          </w:r>
          <w:r w:rsidR="0042152F" w:rsidRPr="0096205B">
            <w:rPr>
              <w:rFonts w:asciiTheme="minorHAnsi" w:hAnsiTheme="minorHAnsi"/>
              <w:lang w:val="en-GB"/>
            </w:rPr>
            <w:fldChar w:fldCharType="separate"/>
          </w:r>
          <w:r w:rsidR="00DE489C" w:rsidRPr="0096205B">
            <w:rPr>
              <w:rFonts w:asciiTheme="minorHAnsi" w:hAnsiTheme="minorHAnsi"/>
              <w:lang w:val="en-GB"/>
            </w:rPr>
            <w:t>(Monteleone et al., 2022)</w:t>
          </w:r>
          <w:r w:rsidR="0042152F" w:rsidRPr="0096205B">
            <w:rPr>
              <w:rFonts w:asciiTheme="minorHAnsi" w:hAnsiTheme="minorHAnsi"/>
              <w:lang w:val="en-GB"/>
            </w:rPr>
            <w:fldChar w:fldCharType="end"/>
          </w:r>
        </w:sdtContent>
      </w:sdt>
      <w:r w:rsidR="00483740" w:rsidRPr="0096205B">
        <w:rPr>
          <w:rFonts w:asciiTheme="minorHAnsi" w:hAnsiTheme="minorHAnsi"/>
          <w:lang w:val="en-GB"/>
        </w:rPr>
        <w:t xml:space="preserve">, the eventual impact of climate extremes is the </w:t>
      </w:r>
      <w:r w:rsidR="00C316B8" w:rsidRPr="0096205B">
        <w:rPr>
          <w:rFonts w:asciiTheme="minorHAnsi" w:hAnsiTheme="minorHAnsi"/>
          <w:lang w:val="en-GB"/>
        </w:rPr>
        <w:t>result of co-occurring or subsequent</w:t>
      </w:r>
      <w:r w:rsidR="00483740" w:rsidRPr="0096205B">
        <w:rPr>
          <w:rFonts w:asciiTheme="minorHAnsi" w:hAnsiTheme="minorHAnsi"/>
          <w:lang w:val="en-GB"/>
        </w:rPr>
        <w:t xml:space="preserve"> extremes during the growing season, in particular heat waves and </w:t>
      </w:r>
      <w:r w:rsidR="00CF75FF" w:rsidRPr="0096205B">
        <w:rPr>
          <w:rFonts w:asciiTheme="minorHAnsi" w:hAnsiTheme="minorHAnsi"/>
          <w:lang w:val="en-GB"/>
        </w:rPr>
        <w:t>(</w:t>
      </w:r>
      <w:r w:rsidR="00483740" w:rsidRPr="0096205B">
        <w:rPr>
          <w:rFonts w:asciiTheme="minorHAnsi" w:hAnsiTheme="minorHAnsi"/>
          <w:lang w:val="en-GB"/>
        </w:rPr>
        <w:t>long</w:t>
      </w:r>
      <w:r w:rsidR="00D7006B" w:rsidRPr="0096205B">
        <w:rPr>
          <w:rFonts w:asciiTheme="minorHAnsi" w:hAnsiTheme="minorHAnsi"/>
          <w:lang w:val="en-GB"/>
        </w:rPr>
        <w:t>er)</w:t>
      </w:r>
      <w:r w:rsidR="00483740" w:rsidRPr="0096205B">
        <w:rPr>
          <w:rFonts w:asciiTheme="minorHAnsi" w:hAnsiTheme="minorHAnsi"/>
          <w:lang w:val="en-GB"/>
        </w:rPr>
        <w:t xml:space="preserve"> drought</w:t>
      </w:r>
      <w:r w:rsidR="00D7006B" w:rsidRPr="0096205B">
        <w:rPr>
          <w:rFonts w:asciiTheme="minorHAnsi" w:hAnsiTheme="minorHAnsi"/>
          <w:lang w:val="en-GB"/>
        </w:rPr>
        <w:t xml:space="preserve"> periods</w:t>
      </w:r>
      <w:r w:rsidR="00483740" w:rsidRPr="0096205B">
        <w:rPr>
          <w:rFonts w:asciiTheme="minorHAnsi" w:hAnsiTheme="minorHAnsi"/>
          <w:lang w:val="en-GB"/>
        </w:rPr>
        <w:t xml:space="preserve">. We therefore applied a different approach to </w:t>
      </w:r>
      <w:r w:rsidR="00D7006B" w:rsidRPr="0096205B">
        <w:rPr>
          <w:rFonts w:asciiTheme="minorHAnsi" w:hAnsiTheme="minorHAnsi"/>
          <w:lang w:val="en-GB"/>
        </w:rPr>
        <w:t>assess</w:t>
      </w:r>
      <w:r w:rsidR="00483740" w:rsidRPr="0096205B">
        <w:rPr>
          <w:rFonts w:asciiTheme="minorHAnsi" w:hAnsiTheme="minorHAnsi"/>
          <w:lang w:val="en-GB"/>
        </w:rPr>
        <w:t xml:space="preserve"> the </w:t>
      </w:r>
      <w:r w:rsidR="00D7006B" w:rsidRPr="0096205B">
        <w:rPr>
          <w:rFonts w:asciiTheme="minorHAnsi" w:hAnsiTheme="minorHAnsi"/>
          <w:lang w:val="en-GB"/>
        </w:rPr>
        <w:t xml:space="preserve">aggregate </w:t>
      </w:r>
      <w:r w:rsidR="00483740" w:rsidRPr="0096205B">
        <w:rPr>
          <w:rFonts w:asciiTheme="minorHAnsi" w:hAnsiTheme="minorHAnsi"/>
          <w:lang w:val="en-GB"/>
        </w:rPr>
        <w:t xml:space="preserve">impact of </w:t>
      </w:r>
      <w:r w:rsidR="00D7006B" w:rsidRPr="0096205B">
        <w:rPr>
          <w:rFonts w:asciiTheme="minorHAnsi" w:hAnsiTheme="minorHAnsi"/>
          <w:lang w:val="en-GB"/>
        </w:rPr>
        <w:t xml:space="preserve">co-occurring or consecutive </w:t>
      </w:r>
      <w:r w:rsidR="00483740" w:rsidRPr="0096205B">
        <w:rPr>
          <w:rFonts w:asciiTheme="minorHAnsi" w:hAnsiTheme="minorHAnsi"/>
          <w:lang w:val="en-GB"/>
        </w:rPr>
        <w:t>climate extremes on regional biomass production</w:t>
      </w:r>
      <w:r w:rsidR="00CF75FF" w:rsidRPr="0096205B">
        <w:rPr>
          <w:rFonts w:asciiTheme="minorHAnsi" w:hAnsiTheme="minorHAnsi"/>
          <w:lang w:val="en-GB"/>
        </w:rPr>
        <w:t xml:space="preserve">, which includes all </w:t>
      </w:r>
      <w:r w:rsidR="00C316B8" w:rsidRPr="0096205B">
        <w:rPr>
          <w:rFonts w:asciiTheme="minorHAnsi" w:hAnsiTheme="minorHAnsi"/>
          <w:lang w:val="en-GB"/>
        </w:rPr>
        <w:t>occurrences</w:t>
      </w:r>
      <w:r w:rsidR="00CF75FF" w:rsidRPr="0096205B">
        <w:rPr>
          <w:rFonts w:asciiTheme="minorHAnsi" w:hAnsiTheme="minorHAnsi"/>
          <w:lang w:val="en-GB"/>
        </w:rPr>
        <w:t xml:space="preserve"> of climate extremes within one year</w:t>
      </w:r>
      <w:r w:rsidR="00255AD9" w:rsidRPr="0096205B">
        <w:rPr>
          <w:rFonts w:asciiTheme="minorHAnsi" w:hAnsiTheme="minorHAnsi"/>
          <w:lang w:val="en-GB"/>
        </w:rPr>
        <w:t xml:space="preserve">. </w:t>
      </w:r>
      <w:r w:rsidR="00255AD9" w:rsidRPr="0096205B">
        <w:rPr>
          <w:rFonts w:asciiTheme="minorHAnsi" w:hAnsiTheme="minorHAnsi"/>
          <w:lang w:val="en-US"/>
        </w:rPr>
        <w:t>Ba</w:t>
      </w:r>
      <w:r w:rsidR="000625D0" w:rsidRPr="0096205B">
        <w:rPr>
          <w:rFonts w:asciiTheme="minorHAnsi" w:hAnsiTheme="minorHAnsi"/>
          <w:lang w:val="en-US"/>
        </w:rPr>
        <w:t xml:space="preserve">sed on a time series (1981-2020) of crop yields at the NUTS1 level (Eurostat), we estimated the yield losses as the percentage deviation of the actual yield from the 5-year </w:t>
      </w:r>
      <w:r w:rsidR="00255AD9" w:rsidRPr="0096205B">
        <w:rPr>
          <w:rFonts w:asciiTheme="minorHAnsi" w:hAnsiTheme="minorHAnsi"/>
          <w:lang w:val="en-US"/>
        </w:rPr>
        <w:t xml:space="preserve">rolling </w:t>
      </w:r>
      <w:r w:rsidR="000625D0" w:rsidRPr="0096205B">
        <w:rPr>
          <w:rFonts w:asciiTheme="minorHAnsi" w:hAnsiTheme="minorHAnsi"/>
          <w:lang w:val="en-US"/>
        </w:rPr>
        <w:t xml:space="preserve">average. We assumed </w:t>
      </w:r>
      <w:r w:rsidR="00BF4080" w:rsidRPr="0096205B">
        <w:rPr>
          <w:rFonts w:asciiTheme="minorHAnsi" w:hAnsiTheme="minorHAnsi"/>
          <w:lang w:val="en-US"/>
        </w:rPr>
        <w:t>all</w:t>
      </w:r>
      <w:r w:rsidR="00723D28" w:rsidRPr="0096205B">
        <w:rPr>
          <w:rFonts w:asciiTheme="minorHAnsi" w:hAnsiTheme="minorHAnsi"/>
          <w:lang w:val="en-US"/>
        </w:rPr>
        <w:t xml:space="preserve"> </w:t>
      </w:r>
      <w:r w:rsidR="000625D0" w:rsidRPr="0096205B">
        <w:rPr>
          <w:rFonts w:asciiTheme="minorHAnsi" w:hAnsiTheme="minorHAnsi"/>
          <w:lang w:val="en-US"/>
        </w:rPr>
        <w:t>y</w:t>
      </w:r>
      <w:r w:rsidR="00BF4080" w:rsidRPr="0096205B">
        <w:rPr>
          <w:rFonts w:asciiTheme="minorHAnsi" w:hAnsiTheme="minorHAnsi"/>
          <w:lang w:val="en-US"/>
        </w:rPr>
        <w:t>ield deviations</w:t>
      </w:r>
      <w:r w:rsidR="000625D0" w:rsidRPr="0096205B">
        <w:rPr>
          <w:rFonts w:asciiTheme="minorHAnsi" w:hAnsiTheme="minorHAnsi"/>
          <w:lang w:val="en-US"/>
        </w:rPr>
        <w:t xml:space="preserve"> to be the result of climate extremes and related events such as insect plagues or crop diseases.</w:t>
      </w:r>
      <w:r w:rsidR="00BF4080" w:rsidRPr="0096205B">
        <w:rPr>
          <w:rFonts w:asciiTheme="minorHAnsi" w:hAnsiTheme="minorHAnsi"/>
          <w:lang w:val="en-US"/>
        </w:rPr>
        <w:t xml:space="preserve"> The calculated yield deviation</w:t>
      </w:r>
      <w:r w:rsidR="00255AD9" w:rsidRPr="0096205B">
        <w:rPr>
          <w:rFonts w:asciiTheme="minorHAnsi" w:hAnsiTheme="minorHAnsi"/>
          <w:lang w:val="en-US"/>
        </w:rPr>
        <w:t xml:space="preserve"> </w:t>
      </w:r>
      <w:r w:rsidR="000625D0" w:rsidRPr="0096205B">
        <w:rPr>
          <w:rFonts w:asciiTheme="minorHAnsi" w:hAnsiTheme="minorHAnsi"/>
          <w:lang w:val="en-US"/>
        </w:rPr>
        <w:t>has been multiplied with the actual crop production record (Eurostat), which resulted in a time series of estimated production loss</w:t>
      </w:r>
      <w:r w:rsidR="00255AD9" w:rsidRPr="0096205B">
        <w:rPr>
          <w:rFonts w:asciiTheme="minorHAnsi" w:hAnsiTheme="minorHAnsi"/>
          <w:lang w:val="en-US"/>
        </w:rPr>
        <w:t>es (and surpluses) due to</w:t>
      </w:r>
      <w:r w:rsidR="000625D0" w:rsidRPr="0096205B">
        <w:rPr>
          <w:rFonts w:asciiTheme="minorHAnsi" w:hAnsiTheme="minorHAnsi"/>
          <w:lang w:val="en-US"/>
        </w:rPr>
        <w:t xml:space="preserve"> </w:t>
      </w:r>
      <w:r w:rsidR="00723D28" w:rsidRPr="0096205B">
        <w:rPr>
          <w:rFonts w:asciiTheme="minorHAnsi" w:hAnsiTheme="minorHAnsi"/>
          <w:lang w:val="en-US"/>
        </w:rPr>
        <w:t>variation</w:t>
      </w:r>
      <w:r w:rsidR="00BF4080" w:rsidRPr="0096205B">
        <w:rPr>
          <w:rFonts w:asciiTheme="minorHAnsi" w:hAnsiTheme="minorHAnsi"/>
          <w:lang w:val="en-US"/>
        </w:rPr>
        <w:t xml:space="preserve"> in climate patterns</w:t>
      </w:r>
      <w:r w:rsidR="000625D0" w:rsidRPr="0096205B">
        <w:rPr>
          <w:rFonts w:asciiTheme="minorHAnsi" w:hAnsiTheme="minorHAnsi"/>
          <w:lang w:val="en-US"/>
        </w:rPr>
        <w:t>.</w:t>
      </w:r>
      <w:r w:rsidR="00723D28" w:rsidRPr="0096205B">
        <w:rPr>
          <w:rFonts w:asciiTheme="minorHAnsi" w:hAnsiTheme="minorHAnsi"/>
          <w:lang w:val="en-US"/>
        </w:rPr>
        <w:t xml:space="preserve"> We filtered the years with </w:t>
      </w:r>
      <w:r w:rsidR="00EC1F2B" w:rsidRPr="0096205B">
        <w:rPr>
          <w:rFonts w:asciiTheme="minorHAnsi" w:hAnsiTheme="minorHAnsi"/>
          <w:lang w:val="en-US"/>
        </w:rPr>
        <w:t>the 25%</w:t>
      </w:r>
      <w:r w:rsidR="000625D0" w:rsidRPr="0096205B">
        <w:rPr>
          <w:rFonts w:asciiTheme="minorHAnsi" w:hAnsiTheme="minorHAnsi"/>
          <w:lang w:val="en-US"/>
        </w:rPr>
        <w:t xml:space="preserve"> most extreme production losses</w:t>
      </w:r>
      <w:r w:rsidR="00255AD9" w:rsidRPr="0096205B">
        <w:rPr>
          <w:rFonts w:asciiTheme="minorHAnsi" w:hAnsiTheme="minorHAnsi"/>
          <w:lang w:val="en-US"/>
        </w:rPr>
        <w:t xml:space="preserve"> </w:t>
      </w:r>
      <w:r w:rsidR="00EC1F2B" w:rsidRPr="0096205B">
        <w:rPr>
          <w:rFonts w:asciiTheme="minorHAnsi" w:hAnsiTheme="minorHAnsi"/>
          <w:lang w:val="en-US"/>
        </w:rPr>
        <w:t xml:space="preserve">(percentile-based) </w:t>
      </w:r>
      <w:r w:rsidR="00723D28" w:rsidRPr="0096205B">
        <w:rPr>
          <w:rFonts w:asciiTheme="minorHAnsi" w:hAnsiTheme="minorHAnsi"/>
          <w:lang w:val="en-US"/>
        </w:rPr>
        <w:t xml:space="preserve">and </w:t>
      </w:r>
      <w:r w:rsidR="00C871E7" w:rsidRPr="0096205B">
        <w:rPr>
          <w:rFonts w:asciiTheme="minorHAnsi" w:hAnsiTheme="minorHAnsi"/>
          <w:lang w:val="en-US"/>
        </w:rPr>
        <w:t xml:space="preserve">carried out a binomial logistic regression </w:t>
      </w:r>
      <w:r w:rsidR="00BC610C" w:rsidRPr="0096205B">
        <w:rPr>
          <w:rFonts w:asciiTheme="minorHAnsi" w:hAnsiTheme="minorHAnsi"/>
          <w:lang w:val="en-US"/>
        </w:rPr>
        <w:t>among production losses</w:t>
      </w:r>
      <w:commentRangeStart w:id="26"/>
      <w:r w:rsidR="00C871E7" w:rsidRPr="0096205B">
        <w:rPr>
          <w:rFonts w:asciiTheme="minorHAnsi" w:hAnsiTheme="minorHAnsi"/>
          <w:lang w:val="en-US"/>
        </w:rPr>
        <w:t xml:space="preserve"> and</w:t>
      </w:r>
      <w:r w:rsidR="00FF4C8B" w:rsidRPr="0096205B">
        <w:rPr>
          <w:rFonts w:asciiTheme="minorHAnsi" w:hAnsiTheme="minorHAnsi"/>
          <w:lang w:val="en-US"/>
        </w:rPr>
        <w:t xml:space="preserve"> the </w:t>
      </w:r>
      <w:r w:rsidR="00D7006B" w:rsidRPr="0096205B">
        <w:rPr>
          <w:rFonts w:asciiTheme="minorHAnsi" w:hAnsiTheme="minorHAnsi"/>
          <w:lang w:val="en-GB"/>
        </w:rPr>
        <w:t>different weather</w:t>
      </w:r>
      <w:r w:rsidR="00723D28" w:rsidRPr="0096205B">
        <w:rPr>
          <w:rFonts w:asciiTheme="minorHAnsi" w:hAnsiTheme="minorHAnsi"/>
          <w:lang w:val="en-GB"/>
        </w:rPr>
        <w:t xml:space="preserve"> exceedance </w:t>
      </w:r>
      <w:r w:rsidR="00D7006B" w:rsidRPr="0096205B">
        <w:rPr>
          <w:rFonts w:asciiTheme="minorHAnsi" w:hAnsiTheme="minorHAnsi"/>
          <w:lang w:val="en-GB"/>
        </w:rPr>
        <w:t xml:space="preserve">indexes </w:t>
      </w:r>
      <w:r w:rsidR="00FF4C8B" w:rsidRPr="0096205B">
        <w:rPr>
          <w:rFonts w:asciiTheme="minorHAnsi" w:hAnsiTheme="minorHAnsi"/>
          <w:lang w:val="en-GB"/>
        </w:rPr>
        <w:t>(75% percentile)</w:t>
      </w:r>
      <w:r w:rsidR="000625D0" w:rsidRPr="0096205B">
        <w:rPr>
          <w:rFonts w:asciiTheme="minorHAnsi" w:hAnsiTheme="minorHAnsi"/>
          <w:lang w:val="en-US"/>
        </w:rPr>
        <w:t xml:space="preserve">. </w:t>
      </w:r>
      <w:commentRangeEnd w:id="26"/>
      <w:r w:rsidR="00D7006B" w:rsidRPr="0096205B">
        <w:rPr>
          <w:rStyle w:val="CommentReference"/>
          <w:rFonts w:asciiTheme="minorHAnsi" w:hAnsiTheme="minorHAnsi"/>
        </w:rPr>
        <w:commentReference w:id="26"/>
      </w:r>
      <w:r w:rsidR="00D5106A" w:rsidRPr="0096205B">
        <w:rPr>
          <w:rFonts w:asciiTheme="minorHAnsi" w:hAnsiTheme="minorHAnsi"/>
          <w:lang w:val="en-US"/>
        </w:rPr>
        <w:t xml:space="preserve">We selected </w:t>
      </w:r>
      <w:r w:rsidR="005A77BF" w:rsidRPr="0096205B">
        <w:rPr>
          <w:rFonts w:asciiTheme="minorHAnsi" w:hAnsiTheme="minorHAnsi"/>
          <w:lang w:val="en-US"/>
        </w:rPr>
        <w:t>significant</w:t>
      </w:r>
      <w:r w:rsidR="00D5106A" w:rsidRPr="0096205B">
        <w:rPr>
          <w:rFonts w:asciiTheme="minorHAnsi" w:hAnsiTheme="minorHAnsi"/>
          <w:lang w:val="en-US"/>
        </w:rPr>
        <w:t xml:space="preserve"> </w:t>
      </w:r>
      <w:r w:rsidR="005A77BF" w:rsidRPr="0096205B">
        <w:rPr>
          <w:rFonts w:asciiTheme="minorHAnsi" w:hAnsiTheme="minorHAnsi"/>
          <w:lang w:val="en-US"/>
        </w:rPr>
        <w:t>relations</w:t>
      </w:r>
      <w:r w:rsidR="00D5106A" w:rsidRPr="0096205B">
        <w:rPr>
          <w:rFonts w:asciiTheme="minorHAnsi" w:hAnsiTheme="minorHAnsi"/>
          <w:lang w:val="en-US"/>
        </w:rPr>
        <w:t xml:space="preserve"> based on statistical </w:t>
      </w:r>
      <w:r w:rsidR="00C871E7" w:rsidRPr="0096205B">
        <w:rPr>
          <w:rFonts w:asciiTheme="minorHAnsi" w:hAnsiTheme="minorHAnsi"/>
          <w:lang w:val="en-US"/>
        </w:rPr>
        <w:t>odds ratios and pseudo-R2.</w:t>
      </w:r>
      <w:r w:rsidR="00D5106A" w:rsidRPr="0096205B">
        <w:rPr>
          <w:rFonts w:asciiTheme="minorHAnsi" w:hAnsiTheme="minorHAnsi"/>
          <w:lang w:val="en-US"/>
        </w:rPr>
        <w:t xml:space="preserve"> </w:t>
      </w:r>
      <w:r w:rsidR="000625D0" w:rsidRPr="0096205B">
        <w:rPr>
          <w:rFonts w:asciiTheme="minorHAnsi" w:hAnsiTheme="minorHAnsi"/>
          <w:lang w:val="en-US"/>
        </w:rPr>
        <w:t>The procedure has been applied to the sub-national (NUTS1) level and to the national level of the EU member states (+UK)</w:t>
      </w:r>
      <w:r w:rsidR="00C871E7" w:rsidRPr="0096205B">
        <w:rPr>
          <w:rFonts w:asciiTheme="minorHAnsi" w:hAnsiTheme="minorHAnsi"/>
          <w:lang w:val="en-US"/>
        </w:rPr>
        <w:t xml:space="preserve">, </w:t>
      </w:r>
      <w:r w:rsidR="00D5106A" w:rsidRPr="0096205B">
        <w:rPr>
          <w:rFonts w:asciiTheme="minorHAnsi" w:hAnsiTheme="minorHAnsi"/>
          <w:lang w:val="en-US"/>
        </w:rPr>
        <w:t>albeit</w:t>
      </w:r>
      <w:r w:rsidR="00C871E7" w:rsidRPr="0096205B">
        <w:rPr>
          <w:rFonts w:asciiTheme="minorHAnsi" w:hAnsiTheme="minorHAnsi"/>
          <w:lang w:val="en-US"/>
        </w:rPr>
        <w:t xml:space="preserve"> </w:t>
      </w:r>
      <w:r w:rsidR="00D5106A" w:rsidRPr="0096205B">
        <w:rPr>
          <w:rFonts w:asciiTheme="minorHAnsi" w:hAnsiTheme="minorHAnsi"/>
          <w:lang w:val="en-US"/>
        </w:rPr>
        <w:t>with</w:t>
      </w:r>
      <w:r w:rsidR="00C871E7" w:rsidRPr="0096205B">
        <w:rPr>
          <w:rFonts w:asciiTheme="minorHAnsi" w:hAnsiTheme="minorHAnsi"/>
          <w:lang w:val="en-US"/>
        </w:rPr>
        <w:t xml:space="preserve"> a modified approach</w:t>
      </w:r>
      <w:r w:rsidR="00716264" w:rsidRPr="0096205B">
        <w:rPr>
          <w:rFonts w:asciiTheme="minorHAnsi" w:hAnsiTheme="minorHAnsi"/>
          <w:lang w:val="en-US"/>
        </w:rPr>
        <w:t xml:space="preserve"> (see section 3.3.2)</w:t>
      </w:r>
      <w:r w:rsidR="000625D0" w:rsidRPr="0096205B">
        <w:rPr>
          <w:rFonts w:asciiTheme="minorHAnsi" w:hAnsiTheme="minorHAnsi"/>
          <w:lang w:val="en-US"/>
        </w:rPr>
        <w:t xml:space="preserve">. </w:t>
      </w:r>
    </w:p>
    <w:p w14:paraId="6CE7DAC3" w14:textId="5D899CFA" w:rsidR="000625D0" w:rsidRPr="0096205B" w:rsidRDefault="000625D0" w:rsidP="009549CE">
      <w:pPr>
        <w:pStyle w:val="Heading3"/>
        <w:rPr>
          <w:rFonts w:asciiTheme="minorHAnsi" w:hAnsiTheme="minorHAnsi"/>
          <w:lang w:val="en-US"/>
        </w:rPr>
      </w:pPr>
      <w:r w:rsidRPr="0096205B">
        <w:rPr>
          <w:rFonts w:asciiTheme="minorHAnsi" w:hAnsiTheme="minorHAnsi"/>
          <w:lang w:val="en-US"/>
        </w:rPr>
        <w:t xml:space="preserve">3.3.1 </w:t>
      </w:r>
      <w:r w:rsidR="00B84FB0" w:rsidRPr="0096205B">
        <w:rPr>
          <w:rFonts w:asciiTheme="minorHAnsi" w:hAnsiTheme="minorHAnsi"/>
          <w:lang w:val="en-US"/>
        </w:rPr>
        <w:t>Climate extreme impacts on crop production at the sub-national level</w:t>
      </w:r>
      <w:r w:rsidR="0024590D" w:rsidRPr="0096205B">
        <w:rPr>
          <w:rFonts w:asciiTheme="minorHAnsi" w:hAnsiTheme="minorHAnsi"/>
          <w:lang w:val="en-US"/>
        </w:rPr>
        <w:t xml:space="preserve"> of the EU</w:t>
      </w:r>
    </w:p>
    <w:p w14:paraId="1F905F62" w14:textId="7648FF18" w:rsidR="00D0516E" w:rsidRPr="0096205B" w:rsidRDefault="00D0516E" w:rsidP="000625D0">
      <w:pPr>
        <w:rPr>
          <w:rFonts w:asciiTheme="minorHAnsi" w:hAnsiTheme="minorHAnsi"/>
          <w:lang w:val="en-US"/>
        </w:rPr>
      </w:pPr>
      <w:r w:rsidRPr="0096205B">
        <w:rPr>
          <w:rFonts w:asciiTheme="minorHAnsi" w:hAnsiTheme="minorHAnsi"/>
          <w:lang w:val="en-US"/>
        </w:rPr>
        <w:t xml:space="preserve">Subject to data limitations of biophysical records (yields, planted area, production) in Eurostat </w:t>
      </w:r>
      <w:r w:rsidR="0077760F" w:rsidRPr="0096205B">
        <w:rPr>
          <w:rFonts w:asciiTheme="minorHAnsi" w:hAnsiTheme="minorHAnsi"/>
          <w:lang w:val="en-US"/>
        </w:rPr>
        <w:t xml:space="preserve">crop </w:t>
      </w:r>
      <w:r w:rsidRPr="0096205B">
        <w:rPr>
          <w:rFonts w:asciiTheme="minorHAnsi" w:hAnsiTheme="minorHAnsi"/>
          <w:lang w:val="en-US"/>
        </w:rPr>
        <w:t xml:space="preserve">databases, significant correlations between years of (extreme) climate extremes and crop production at the NUTS1 level </w:t>
      </w:r>
      <w:r w:rsidR="00D5106A" w:rsidRPr="0096205B">
        <w:rPr>
          <w:rFonts w:asciiTheme="minorHAnsi" w:hAnsiTheme="minorHAnsi"/>
          <w:lang w:val="en-US"/>
        </w:rPr>
        <w:t>were</w:t>
      </w:r>
      <w:r w:rsidRPr="0096205B">
        <w:rPr>
          <w:rFonts w:asciiTheme="minorHAnsi" w:hAnsiTheme="minorHAnsi"/>
          <w:lang w:val="en-US"/>
        </w:rPr>
        <w:t xml:space="preserve"> limited to selected crops with relatively good data coverage. </w:t>
      </w:r>
      <w:r w:rsidR="00663A72" w:rsidRPr="0096205B">
        <w:rPr>
          <w:rFonts w:asciiTheme="minorHAnsi" w:hAnsiTheme="minorHAnsi"/>
          <w:lang w:val="en-US"/>
        </w:rPr>
        <w:t xml:space="preserve">Figure </w:t>
      </w:r>
      <w:r w:rsidR="008238A4" w:rsidRPr="0096205B">
        <w:rPr>
          <w:rFonts w:asciiTheme="minorHAnsi" w:hAnsiTheme="minorHAnsi"/>
          <w:lang w:val="en-US"/>
        </w:rPr>
        <w:t>3.4</w:t>
      </w:r>
      <w:r w:rsidR="00FF4C8B" w:rsidRPr="0096205B">
        <w:rPr>
          <w:rFonts w:asciiTheme="minorHAnsi" w:hAnsiTheme="minorHAnsi"/>
          <w:lang w:val="en-US"/>
        </w:rPr>
        <w:t xml:space="preserve"> shows </w:t>
      </w:r>
      <w:r w:rsidR="00CB46C4" w:rsidRPr="0096205B">
        <w:rPr>
          <w:rFonts w:asciiTheme="minorHAnsi" w:hAnsiTheme="minorHAnsi"/>
          <w:lang w:val="en-US"/>
        </w:rPr>
        <w:t xml:space="preserve">the </w:t>
      </w:r>
      <w:r w:rsidR="0049710D" w:rsidRPr="0096205B">
        <w:rPr>
          <w:rFonts w:asciiTheme="minorHAnsi" w:hAnsiTheme="minorHAnsi"/>
          <w:lang w:val="en-US"/>
        </w:rPr>
        <w:t>average</w:t>
      </w:r>
      <w:r w:rsidR="00CB46C4" w:rsidRPr="0096205B">
        <w:rPr>
          <w:rFonts w:asciiTheme="minorHAnsi" w:hAnsiTheme="minorHAnsi"/>
          <w:lang w:val="en-US"/>
        </w:rPr>
        <w:t xml:space="preserve"> </w:t>
      </w:r>
      <w:r w:rsidR="00B848C4" w:rsidRPr="0096205B">
        <w:rPr>
          <w:rFonts w:asciiTheme="minorHAnsi" w:hAnsiTheme="minorHAnsi"/>
          <w:lang w:val="en-US"/>
        </w:rPr>
        <w:t xml:space="preserve">production losses </w:t>
      </w:r>
      <w:r w:rsidR="0049710D" w:rsidRPr="0096205B">
        <w:rPr>
          <w:rFonts w:asciiTheme="minorHAnsi" w:hAnsiTheme="minorHAnsi"/>
          <w:lang w:val="en-US"/>
        </w:rPr>
        <w:t>of</w:t>
      </w:r>
      <w:r w:rsidR="00B848C4" w:rsidRPr="0096205B">
        <w:rPr>
          <w:rFonts w:asciiTheme="minorHAnsi" w:hAnsiTheme="minorHAnsi"/>
          <w:lang w:val="en-US"/>
        </w:rPr>
        <w:t xml:space="preserve"> wheat, potatoes, rapeseed and green maize during </w:t>
      </w:r>
      <w:r w:rsidR="00CB46C4" w:rsidRPr="0096205B">
        <w:rPr>
          <w:rFonts w:asciiTheme="minorHAnsi" w:hAnsiTheme="minorHAnsi"/>
          <w:lang w:val="en-US"/>
        </w:rPr>
        <w:t xml:space="preserve">the </w:t>
      </w:r>
      <w:r w:rsidR="00666484" w:rsidRPr="0096205B">
        <w:rPr>
          <w:rFonts w:asciiTheme="minorHAnsi" w:hAnsiTheme="minorHAnsi"/>
          <w:lang w:val="en-US"/>
        </w:rPr>
        <w:t>five</w:t>
      </w:r>
      <w:r w:rsidR="00CB46C4" w:rsidRPr="0096205B">
        <w:rPr>
          <w:rFonts w:asciiTheme="minorHAnsi" w:hAnsiTheme="minorHAnsi"/>
          <w:lang w:val="en-US"/>
        </w:rPr>
        <w:t xml:space="preserve"> most extreme</w:t>
      </w:r>
      <w:r w:rsidR="00B848C4" w:rsidRPr="0096205B">
        <w:rPr>
          <w:rFonts w:asciiTheme="minorHAnsi" w:hAnsiTheme="minorHAnsi"/>
          <w:lang w:val="en-US"/>
        </w:rPr>
        <w:t xml:space="preserve"> years of </w:t>
      </w:r>
      <w:r w:rsidR="00CB46C4" w:rsidRPr="0096205B">
        <w:rPr>
          <w:rFonts w:asciiTheme="minorHAnsi" w:hAnsiTheme="minorHAnsi"/>
          <w:lang w:val="en-US"/>
        </w:rPr>
        <w:t>climate extremes between 1981 and 2020.</w:t>
      </w:r>
      <w:r w:rsidR="0049710D" w:rsidRPr="0096205B">
        <w:rPr>
          <w:rFonts w:asciiTheme="minorHAnsi" w:hAnsiTheme="minorHAnsi"/>
          <w:lang w:val="en-US"/>
        </w:rPr>
        <w:t xml:space="preserve"> In general, production losses correlate with production volumes, so the figures also indicate important production regions for the selected crops (meaning that regions that produce little or no crops, will not show large losses due to climate extremes). </w:t>
      </w:r>
      <w:r w:rsidR="00CB46C4" w:rsidRPr="0096205B">
        <w:rPr>
          <w:rFonts w:asciiTheme="minorHAnsi" w:hAnsiTheme="minorHAnsi"/>
          <w:lang w:val="en-US"/>
        </w:rPr>
        <w:t>For wheat, it can be seen that the most severe production losses (in 1000 tonnes) have occurred in Spanish and French regions and that significant losses occur all over the EU</w:t>
      </w:r>
      <w:r w:rsidR="0049710D" w:rsidRPr="0096205B">
        <w:rPr>
          <w:rFonts w:asciiTheme="minorHAnsi" w:hAnsiTheme="minorHAnsi"/>
          <w:lang w:val="en-US"/>
        </w:rPr>
        <w:t xml:space="preserve"> (</w:t>
      </w:r>
      <w:r w:rsidR="00CB46C4" w:rsidRPr="0096205B">
        <w:rPr>
          <w:rFonts w:asciiTheme="minorHAnsi" w:hAnsiTheme="minorHAnsi"/>
          <w:lang w:val="en-US"/>
        </w:rPr>
        <w:t>with the exception of S</w:t>
      </w:r>
      <w:r w:rsidR="0049710D" w:rsidRPr="0096205B">
        <w:rPr>
          <w:rFonts w:asciiTheme="minorHAnsi" w:hAnsiTheme="minorHAnsi"/>
          <w:lang w:val="en-US"/>
        </w:rPr>
        <w:t xml:space="preserve">wedish, </w:t>
      </w:r>
      <w:r w:rsidR="00CB46C4" w:rsidRPr="0096205B">
        <w:rPr>
          <w:rFonts w:asciiTheme="minorHAnsi" w:hAnsiTheme="minorHAnsi"/>
          <w:lang w:val="en-US"/>
        </w:rPr>
        <w:t>F</w:t>
      </w:r>
      <w:r w:rsidR="0049710D" w:rsidRPr="0096205B">
        <w:rPr>
          <w:rFonts w:asciiTheme="minorHAnsi" w:hAnsiTheme="minorHAnsi"/>
          <w:lang w:val="en-US"/>
        </w:rPr>
        <w:t>innish and Dutch regions)</w:t>
      </w:r>
      <w:r w:rsidR="00CB46C4" w:rsidRPr="0096205B">
        <w:rPr>
          <w:rFonts w:asciiTheme="minorHAnsi" w:hAnsiTheme="minorHAnsi"/>
          <w:lang w:val="en-US"/>
        </w:rPr>
        <w:t xml:space="preserve">. </w:t>
      </w:r>
      <w:r w:rsidR="0049710D" w:rsidRPr="0096205B">
        <w:rPr>
          <w:rFonts w:asciiTheme="minorHAnsi" w:hAnsiTheme="minorHAnsi"/>
          <w:lang w:val="en-US"/>
        </w:rPr>
        <w:t xml:space="preserve">For potatoes, the largest </w:t>
      </w:r>
      <w:r w:rsidR="00515AE9" w:rsidRPr="0096205B">
        <w:rPr>
          <w:rFonts w:asciiTheme="minorHAnsi" w:hAnsiTheme="minorHAnsi"/>
          <w:lang w:val="en-US"/>
        </w:rPr>
        <w:t xml:space="preserve">production </w:t>
      </w:r>
      <w:r w:rsidR="0049710D" w:rsidRPr="0096205B">
        <w:rPr>
          <w:rFonts w:asciiTheme="minorHAnsi" w:hAnsiTheme="minorHAnsi"/>
          <w:lang w:val="en-US"/>
        </w:rPr>
        <w:t xml:space="preserve">losses </w:t>
      </w:r>
      <w:r w:rsidR="00515AE9" w:rsidRPr="0096205B">
        <w:rPr>
          <w:rFonts w:asciiTheme="minorHAnsi" w:hAnsiTheme="minorHAnsi"/>
          <w:lang w:val="en-US"/>
        </w:rPr>
        <w:t xml:space="preserve">in response to extreme weather </w:t>
      </w:r>
      <w:r w:rsidR="0049710D" w:rsidRPr="0096205B">
        <w:rPr>
          <w:rFonts w:asciiTheme="minorHAnsi" w:hAnsiTheme="minorHAnsi"/>
          <w:lang w:val="en-US"/>
        </w:rPr>
        <w:t xml:space="preserve">are concentrated in </w:t>
      </w:r>
      <w:r w:rsidR="0049710D" w:rsidRPr="0096205B">
        <w:rPr>
          <w:rFonts w:asciiTheme="minorHAnsi" w:hAnsiTheme="minorHAnsi"/>
          <w:lang w:val="en-US"/>
        </w:rPr>
        <w:lastRenderedPageBreak/>
        <w:t>north-e</w:t>
      </w:r>
      <w:r w:rsidR="00515AE9" w:rsidRPr="0096205B">
        <w:rPr>
          <w:rFonts w:asciiTheme="minorHAnsi" w:hAnsiTheme="minorHAnsi"/>
          <w:lang w:val="en-US"/>
        </w:rPr>
        <w:t>a</w:t>
      </w:r>
      <w:r w:rsidR="0049710D" w:rsidRPr="0096205B">
        <w:rPr>
          <w:rFonts w:asciiTheme="minorHAnsi" w:hAnsiTheme="minorHAnsi"/>
          <w:lang w:val="en-US"/>
        </w:rPr>
        <w:t xml:space="preserve">stern and northern regions, whereas rapeseed losses </w:t>
      </w:r>
      <w:r w:rsidR="00515AE9" w:rsidRPr="0096205B">
        <w:rPr>
          <w:rFonts w:asciiTheme="minorHAnsi" w:hAnsiTheme="minorHAnsi"/>
          <w:lang w:val="en-US"/>
        </w:rPr>
        <w:t xml:space="preserve">tend to be concentrated in </w:t>
      </w:r>
      <w:r w:rsidR="0049710D" w:rsidRPr="0096205B">
        <w:rPr>
          <w:rFonts w:asciiTheme="minorHAnsi" w:hAnsiTheme="minorHAnsi"/>
          <w:lang w:val="en-US"/>
        </w:rPr>
        <w:t xml:space="preserve">regions </w:t>
      </w:r>
      <w:r w:rsidR="00515AE9" w:rsidRPr="0096205B">
        <w:rPr>
          <w:rFonts w:asciiTheme="minorHAnsi" w:hAnsiTheme="minorHAnsi"/>
          <w:lang w:val="en-US"/>
        </w:rPr>
        <w:t>in Central and Eastern Europe and in</w:t>
      </w:r>
      <w:r w:rsidR="0049710D" w:rsidRPr="0096205B">
        <w:rPr>
          <w:rFonts w:asciiTheme="minorHAnsi" w:hAnsiTheme="minorHAnsi"/>
          <w:lang w:val="en-US"/>
        </w:rPr>
        <w:t xml:space="preserve"> France. Green maize, </w:t>
      </w:r>
      <w:r w:rsidR="00515AE9" w:rsidRPr="0096205B">
        <w:rPr>
          <w:rFonts w:asciiTheme="minorHAnsi" w:hAnsiTheme="minorHAnsi"/>
          <w:lang w:val="en-US"/>
        </w:rPr>
        <w:t>a key fodder crop in dairy farming, is mainly affected in temperate climate zones in north-western, German and, to a lesser extent, north-eastern regions of the EU.</w:t>
      </w:r>
      <w:r w:rsidR="00213D3A" w:rsidRPr="0096205B">
        <w:rPr>
          <w:rFonts w:asciiTheme="minorHAnsi" w:hAnsiTheme="minorHAnsi"/>
          <w:lang w:val="en-US"/>
        </w:rPr>
        <w:t xml:space="preserve"> Finally, and importantly, it should be noted that the years of most extreme impact vary among crops.</w:t>
      </w:r>
    </w:p>
    <w:p w14:paraId="2C8015B0" w14:textId="77777777" w:rsidR="0077760F" w:rsidRPr="0096205B" w:rsidRDefault="00B84FB0" w:rsidP="00666484">
      <w:pPr>
        <w:keepNext/>
        <w:spacing w:after="0"/>
        <w:jc w:val="center"/>
        <w:rPr>
          <w:rFonts w:asciiTheme="minorHAnsi" w:hAnsiTheme="minorHAnsi"/>
        </w:rPr>
      </w:pPr>
      <w:r w:rsidRPr="0096205B">
        <w:rPr>
          <w:rFonts w:asciiTheme="minorHAnsi" w:hAnsiTheme="minorHAnsi"/>
          <w:noProof/>
          <w:lang w:val="en-US" w:eastAsia="en-US"/>
        </w:rPr>
        <w:drawing>
          <wp:inline distT="0" distB="0" distL="0" distR="0" wp14:anchorId="3D6DC13A" wp14:editId="219B31D7">
            <wp:extent cx="4261109" cy="427007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2171" cy="4281160"/>
                    </a:xfrm>
                    <a:prstGeom prst="rect">
                      <a:avLst/>
                    </a:prstGeom>
                  </pic:spPr>
                </pic:pic>
              </a:graphicData>
            </a:graphic>
          </wp:inline>
        </w:drawing>
      </w:r>
    </w:p>
    <w:p w14:paraId="1F2A6967" w14:textId="45984729" w:rsidR="00B84FB0" w:rsidRPr="0096205B" w:rsidRDefault="0077760F" w:rsidP="00666484">
      <w:pPr>
        <w:pStyle w:val="Figurecaption"/>
        <w:rPr>
          <w:rFonts w:asciiTheme="minorHAnsi" w:hAnsiTheme="minorHAnsi"/>
        </w:rPr>
      </w:pPr>
      <w:bookmarkStart w:id="27" w:name="_Ref125308719"/>
      <w:r w:rsidRPr="0096205B">
        <w:rPr>
          <w:rFonts w:asciiTheme="minorHAnsi" w:hAnsiTheme="minorHAnsi"/>
        </w:rPr>
        <w:t xml:space="preserve">Figure </w:t>
      </w:r>
      <w:bookmarkEnd w:id="27"/>
      <w:r w:rsidR="008238A4" w:rsidRPr="0096205B">
        <w:rPr>
          <w:rFonts w:asciiTheme="minorHAnsi" w:hAnsiTheme="minorHAnsi"/>
        </w:rPr>
        <w:t>3.4</w:t>
      </w:r>
      <w:r w:rsidRPr="0096205B">
        <w:rPr>
          <w:rFonts w:asciiTheme="minorHAnsi" w:hAnsiTheme="minorHAnsi"/>
        </w:rPr>
        <w:t xml:space="preserve">: Average impact of 5 most extreme years in terms of estimated production losses (in 1000 tonnes) from climate extremes for selected crops (Own calculations based on </w:t>
      </w:r>
      <w:r w:rsidR="00745546" w:rsidRPr="0096205B">
        <w:rPr>
          <w:rFonts w:asciiTheme="minorHAnsi" w:hAnsiTheme="minorHAnsi"/>
        </w:rPr>
        <w:t xml:space="preserve">Eurostat, </w:t>
      </w:r>
      <w:r w:rsidR="00D7006B" w:rsidRPr="0096205B">
        <w:rPr>
          <w:rFonts w:asciiTheme="minorHAnsi" w:hAnsiTheme="minorHAnsi"/>
        </w:rPr>
        <w:t>ERA5-Land reanalysis dataset)</w:t>
      </w:r>
    </w:p>
    <w:p w14:paraId="47FDB1B4" w14:textId="625517B4" w:rsidR="00A177A3" w:rsidRPr="0096205B" w:rsidRDefault="00663A72" w:rsidP="00CB46C4">
      <w:pPr>
        <w:rPr>
          <w:rFonts w:asciiTheme="minorHAnsi" w:hAnsiTheme="minorHAnsi"/>
          <w:lang w:val="en-US"/>
        </w:rPr>
      </w:pPr>
      <w:r w:rsidRPr="0096205B">
        <w:rPr>
          <w:rFonts w:asciiTheme="minorHAnsi" w:hAnsiTheme="minorHAnsi"/>
          <w:lang w:val="en-US"/>
        </w:rPr>
        <w:t xml:space="preserve">Figure </w:t>
      </w:r>
      <w:r w:rsidR="008238A4" w:rsidRPr="0096205B">
        <w:rPr>
          <w:rFonts w:asciiTheme="minorHAnsi" w:hAnsiTheme="minorHAnsi"/>
          <w:lang w:val="en-US"/>
        </w:rPr>
        <w:t>3.5</w:t>
      </w:r>
      <w:r w:rsidR="00221B8F" w:rsidRPr="0096205B">
        <w:rPr>
          <w:rFonts w:asciiTheme="minorHAnsi" w:hAnsiTheme="minorHAnsi"/>
          <w:lang w:val="en-US"/>
        </w:rPr>
        <w:t xml:space="preserve"> shows the 20 most important wheat producing (NUTS1) regions in the EU and their average losses in the years with the 10 most extreme climate conditions (in the time period 1980-2020). The percentages are the share of the loss in the average annual production. I</w:t>
      </w:r>
      <w:r w:rsidR="000F63C5" w:rsidRPr="0096205B">
        <w:rPr>
          <w:rFonts w:asciiTheme="minorHAnsi" w:hAnsiTheme="minorHAnsi"/>
          <w:lang w:val="en-US"/>
        </w:rPr>
        <w:t>mportantly, the figure</w:t>
      </w:r>
      <w:r w:rsidR="00221B8F" w:rsidRPr="0096205B">
        <w:rPr>
          <w:rFonts w:asciiTheme="minorHAnsi" w:hAnsiTheme="minorHAnsi"/>
          <w:lang w:val="en-US"/>
        </w:rPr>
        <w:t xml:space="preserve"> </w:t>
      </w:r>
      <w:r w:rsidR="000F63C5" w:rsidRPr="0096205B">
        <w:rPr>
          <w:rFonts w:asciiTheme="minorHAnsi" w:hAnsiTheme="minorHAnsi"/>
          <w:lang w:val="en-US"/>
        </w:rPr>
        <w:t>indicates</w:t>
      </w:r>
      <w:r w:rsidR="00221B8F" w:rsidRPr="0096205B">
        <w:rPr>
          <w:rFonts w:asciiTheme="minorHAnsi" w:hAnsiTheme="minorHAnsi"/>
          <w:lang w:val="en-US"/>
        </w:rPr>
        <w:t xml:space="preserve"> that </w:t>
      </w:r>
      <w:r w:rsidR="000F63C5" w:rsidRPr="0096205B">
        <w:rPr>
          <w:rFonts w:asciiTheme="minorHAnsi" w:hAnsiTheme="minorHAnsi"/>
          <w:lang w:val="en-US"/>
        </w:rPr>
        <w:t xml:space="preserve">a substantial number of </w:t>
      </w:r>
      <w:r w:rsidR="00221B8F" w:rsidRPr="0096205B">
        <w:rPr>
          <w:rFonts w:asciiTheme="minorHAnsi" w:hAnsiTheme="minorHAnsi"/>
          <w:lang w:val="en-US"/>
        </w:rPr>
        <w:t xml:space="preserve"> EU’s most important production regions for wheat, i.e. central Spain (ES4), the cent</w:t>
      </w:r>
      <w:r w:rsidR="000F63C5" w:rsidRPr="0096205B">
        <w:rPr>
          <w:rFonts w:asciiTheme="minorHAnsi" w:hAnsiTheme="minorHAnsi"/>
          <w:lang w:val="en-US"/>
        </w:rPr>
        <w:t>ral France (FRB), the South of Italy (ITF) and several NUTS1 regions of Eastern Europe (Romania, Hungary and Poland) loose more than 10% of the</w:t>
      </w:r>
      <w:r w:rsidR="00213D3A" w:rsidRPr="0096205B">
        <w:rPr>
          <w:rFonts w:asciiTheme="minorHAnsi" w:hAnsiTheme="minorHAnsi"/>
          <w:lang w:val="en-US"/>
        </w:rPr>
        <w:t>ir production</w:t>
      </w:r>
      <w:r w:rsidR="000F63C5" w:rsidRPr="0096205B">
        <w:rPr>
          <w:rFonts w:asciiTheme="minorHAnsi" w:hAnsiTheme="minorHAnsi"/>
          <w:lang w:val="en-US"/>
        </w:rPr>
        <w:t xml:space="preserve"> in years of extreme events. </w:t>
      </w:r>
      <w:r w:rsidRPr="0096205B">
        <w:rPr>
          <w:rFonts w:asciiTheme="minorHAnsi" w:hAnsiTheme="minorHAnsi"/>
          <w:lang w:val="en-US"/>
        </w:rPr>
        <w:t xml:space="preserve">Figure </w:t>
      </w:r>
      <w:r w:rsidR="008238A4" w:rsidRPr="0096205B">
        <w:rPr>
          <w:rFonts w:asciiTheme="minorHAnsi" w:hAnsiTheme="minorHAnsi"/>
          <w:lang w:val="en-US"/>
        </w:rPr>
        <w:t>3.6</w:t>
      </w:r>
      <w:r w:rsidR="000F63C5" w:rsidRPr="0096205B">
        <w:rPr>
          <w:rFonts w:asciiTheme="minorHAnsi" w:hAnsiTheme="minorHAnsi"/>
          <w:lang w:val="en-US"/>
        </w:rPr>
        <w:t xml:space="preserve"> gives the same overview, yet for all crops produced by farmers in the 20 most important producing NUTS1 regions. Two main differences can be noted: first, </w:t>
      </w:r>
      <w:r w:rsidR="00301036" w:rsidRPr="0096205B">
        <w:rPr>
          <w:rFonts w:asciiTheme="minorHAnsi" w:hAnsiTheme="minorHAnsi"/>
          <w:lang w:val="en-US"/>
        </w:rPr>
        <w:t xml:space="preserve">that the most important biomass producing regions are mainly located in France and Germany. This is important in a plant-based bioeconomy context. Second, it can be noted that average biomass losses are lower than for wheat alone, indicating that crop diversity and rotation is important to mitigate extreme losses and reduce vulnerability for extreme events at the farm level. </w:t>
      </w:r>
      <w:r w:rsidR="00760AA5" w:rsidRPr="0096205B">
        <w:rPr>
          <w:rFonts w:asciiTheme="minorHAnsi" w:hAnsiTheme="minorHAnsi"/>
          <w:lang w:val="en-US"/>
        </w:rPr>
        <w:t>However, these findings are subject to high uncertainties as NUTS1 crop records for several crops and regions show omissions in the time series.</w:t>
      </w:r>
    </w:p>
    <w:p w14:paraId="40A0FF91" w14:textId="77777777" w:rsidR="00ED1B35" w:rsidRPr="0096205B" w:rsidRDefault="00ED1B35" w:rsidP="00C871E7">
      <w:pPr>
        <w:keepNext/>
        <w:spacing w:after="0"/>
        <w:rPr>
          <w:rFonts w:asciiTheme="minorHAnsi" w:hAnsiTheme="minorHAnsi"/>
          <w:lang w:val="en-US"/>
        </w:rPr>
      </w:pPr>
      <w:commentRangeStart w:id="28"/>
      <w:r w:rsidRPr="0096205B">
        <w:rPr>
          <w:rFonts w:asciiTheme="minorHAnsi" w:hAnsiTheme="minorHAnsi"/>
          <w:noProof/>
          <w:lang w:val="en-US" w:eastAsia="en-US"/>
        </w:rPr>
        <w:lastRenderedPageBreak/>
        <w:drawing>
          <wp:inline distT="0" distB="0" distL="0" distR="0" wp14:anchorId="15AA63D6" wp14:editId="3A573662">
            <wp:extent cx="4106174" cy="2420727"/>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52342" cy="2447945"/>
                    </a:xfrm>
                    <a:prstGeom prst="rect">
                      <a:avLst/>
                    </a:prstGeom>
                    <a:noFill/>
                  </pic:spPr>
                </pic:pic>
              </a:graphicData>
            </a:graphic>
          </wp:inline>
        </w:drawing>
      </w:r>
      <w:commentRangeEnd w:id="28"/>
      <w:r w:rsidR="00666484" w:rsidRPr="0096205B">
        <w:rPr>
          <w:rStyle w:val="CommentReference"/>
          <w:rFonts w:asciiTheme="minorHAnsi" w:hAnsiTheme="minorHAnsi"/>
        </w:rPr>
        <w:commentReference w:id="28"/>
      </w:r>
    </w:p>
    <w:p w14:paraId="05E995DF" w14:textId="5FD74CA3" w:rsidR="00A177A3" w:rsidRPr="0096205B" w:rsidRDefault="00ED1B35" w:rsidP="00666484">
      <w:pPr>
        <w:pStyle w:val="Figurecaption"/>
        <w:rPr>
          <w:rFonts w:asciiTheme="minorHAnsi" w:hAnsiTheme="minorHAnsi"/>
        </w:rPr>
      </w:pPr>
      <w:bookmarkStart w:id="29" w:name="_Ref125371724"/>
      <w:r w:rsidRPr="0096205B">
        <w:rPr>
          <w:rFonts w:asciiTheme="minorHAnsi" w:hAnsiTheme="minorHAnsi"/>
        </w:rPr>
        <w:t xml:space="preserve">Figure </w:t>
      </w:r>
      <w:bookmarkEnd w:id="29"/>
      <w:r w:rsidR="008238A4" w:rsidRPr="0096205B">
        <w:rPr>
          <w:rFonts w:asciiTheme="minorHAnsi" w:hAnsiTheme="minorHAnsi"/>
        </w:rPr>
        <w:t>3.5</w:t>
      </w:r>
      <w:r w:rsidRPr="0096205B">
        <w:rPr>
          <w:rFonts w:asciiTheme="minorHAnsi" w:hAnsiTheme="minorHAnsi"/>
        </w:rPr>
        <w:t xml:space="preserve">: Average </w:t>
      </w:r>
      <w:r w:rsidR="00F85CCA" w:rsidRPr="0096205B">
        <w:rPr>
          <w:rFonts w:asciiTheme="minorHAnsi" w:hAnsiTheme="minorHAnsi"/>
        </w:rPr>
        <w:t xml:space="preserve">wheat </w:t>
      </w:r>
      <w:r w:rsidRPr="0096205B">
        <w:rPr>
          <w:rFonts w:asciiTheme="minorHAnsi" w:hAnsiTheme="minorHAnsi"/>
        </w:rPr>
        <w:t xml:space="preserve">production loss </w:t>
      </w:r>
      <w:r w:rsidR="00F85CCA" w:rsidRPr="0096205B">
        <w:rPr>
          <w:rFonts w:asciiTheme="minorHAnsi" w:hAnsiTheme="minorHAnsi"/>
        </w:rPr>
        <w:t xml:space="preserve">(absolute and as % of production) </w:t>
      </w:r>
      <w:r w:rsidR="00CA26BC" w:rsidRPr="0096205B">
        <w:rPr>
          <w:rFonts w:asciiTheme="minorHAnsi" w:hAnsiTheme="minorHAnsi"/>
        </w:rPr>
        <w:t>in a year of extreme climate conditions (based on years with “extreme climate extremes” between 1981-2020)</w:t>
      </w:r>
      <w:r w:rsidR="00F85CCA" w:rsidRPr="0096205B">
        <w:rPr>
          <w:rFonts w:asciiTheme="minorHAnsi" w:hAnsiTheme="minorHAnsi"/>
        </w:rPr>
        <w:t xml:space="preserve"> in 20 most important wheat producing regions in the EU (NUTS1) </w:t>
      </w:r>
    </w:p>
    <w:p w14:paraId="7ADE90C5" w14:textId="68D37DC7" w:rsidR="00A177A3" w:rsidRPr="0096205B" w:rsidRDefault="00A177A3" w:rsidP="00CB46C4">
      <w:pPr>
        <w:rPr>
          <w:rFonts w:asciiTheme="minorHAnsi" w:hAnsiTheme="minorHAnsi"/>
          <w:lang w:val="en-US"/>
        </w:rPr>
      </w:pPr>
    </w:p>
    <w:p w14:paraId="1AE98540" w14:textId="77777777" w:rsidR="00F85CCA" w:rsidRPr="0096205B" w:rsidRDefault="00ED1B35" w:rsidP="001B6810">
      <w:pPr>
        <w:keepNext/>
        <w:spacing w:after="0"/>
        <w:rPr>
          <w:rFonts w:asciiTheme="minorHAnsi" w:hAnsiTheme="minorHAnsi"/>
        </w:rPr>
      </w:pPr>
      <w:r w:rsidRPr="0096205B">
        <w:rPr>
          <w:rFonts w:asciiTheme="minorHAnsi" w:hAnsiTheme="minorHAnsi"/>
          <w:noProof/>
          <w:lang w:val="en-US" w:eastAsia="en-US"/>
        </w:rPr>
        <w:drawing>
          <wp:inline distT="0" distB="0" distL="0" distR="0" wp14:anchorId="66CF427B" wp14:editId="1CAC7216">
            <wp:extent cx="4114800" cy="2391773"/>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24212" cy="2397244"/>
                    </a:xfrm>
                    <a:prstGeom prst="rect">
                      <a:avLst/>
                    </a:prstGeom>
                    <a:noFill/>
                  </pic:spPr>
                </pic:pic>
              </a:graphicData>
            </a:graphic>
          </wp:inline>
        </w:drawing>
      </w:r>
    </w:p>
    <w:p w14:paraId="148D3368" w14:textId="0FFDA9C6" w:rsidR="00ED1B35" w:rsidRPr="0096205B" w:rsidRDefault="00F85CCA" w:rsidP="00666484">
      <w:pPr>
        <w:pStyle w:val="Figurecaption"/>
        <w:rPr>
          <w:rFonts w:asciiTheme="minorHAnsi" w:hAnsiTheme="minorHAnsi"/>
        </w:rPr>
      </w:pPr>
      <w:bookmarkStart w:id="30" w:name="_Ref125372587"/>
      <w:r w:rsidRPr="0096205B">
        <w:rPr>
          <w:rFonts w:asciiTheme="minorHAnsi" w:hAnsiTheme="minorHAnsi"/>
        </w:rPr>
        <w:t xml:space="preserve">Figure </w:t>
      </w:r>
      <w:bookmarkEnd w:id="30"/>
      <w:r w:rsidR="008238A4" w:rsidRPr="0096205B">
        <w:rPr>
          <w:rFonts w:asciiTheme="minorHAnsi" w:hAnsiTheme="minorHAnsi"/>
        </w:rPr>
        <w:t>3.6</w:t>
      </w:r>
      <w:r w:rsidRPr="0096205B">
        <w:rPr>
          <w:rFonts w:asciiTheme="minorHAnsi" w:hAnsiTheme="minorHAnsi"/>
        </w:rPr>
        <w:t>: Average losses in production of all crops (in volume and as % of production</w:t>
      </w:r>
      <w:r w:rsidR="00CA26BC" w:rsidRPr="0096205B">
        <w:rPr>
          <w:rFonts w:asciiTheme="minorHAnsi" w:hAnsiTheme="minorHAnsi"/>
        </w:rPr>
        <w:t xml:space="preserve"> in a year of extreme climate conditions (based on years with “extreme climate extremes” between 1981-2020)</w:t>
      </w:r>
      <w:r w:rsidRPr="0096205B">
        <w:rPr>
          <w:rFonts w:asciiTheme="minorHAnsi" w:hAnsiTheme="minorHAnsi"/>
        </w:rPr>
        <w:t xml:space="preserve"> in 20 most important crop producing regions in the EU (NUTS1)</w:t>
      </w:r>
    </w:p>
    <w:p w14:paraId="1AEF35D3" w14:textId="521B949E" w:rsidR="00B84FB0" w:rsidRPr="0096205B" w:rsidRDefault="00B84FB0" w:rsidP="009549CE">
      <w:pPr>
        <w:pStyle w:val="Heading3"/>
        <w:rPr>
          <w:rFonts w:asciiTheme="minorHAnsi" w:hAnsiTheme="minorHAnsi"/>
          <w:lang w:val="en-GB"/>
        </w:rPr>
      </w:pPr>
      <w:r w:rsidRPr="0096205B">
        <w:rPr>
          <w:rFonts w:asciiTheme="minorHAnsi" w:hAnsiTheme="minorHAnsi"/>
          <w:lang w:val="en-GB"/>
        </w:rPr>
        <w:t>3.3.2 Climate extreme impacts on crop production at the national level</w:t>
      </w:r>
      <w:r w:rsidR="0024590D" w:rsidRPr="0096205B">
        <w:rPr>
          <w:rFonts w:asciiTheme="minorHAnsi" w:hAnsiTheme="minorHAnsi"/>
          <w:lang w:val="en-GB"/>
        </w:rPr>
        <w:t xml:space="preserve"> of the EU</w:t>
      </w:r>
    </w:p>
    <w:p w14:paraId="0C719442" w14:textId="3D0FC111" w:rsidR="004D18A9" w:rsidRPr="0096205B" w:rsidRDefault="00745546" w:rsidP="000625D0">
      <w:pPr>
        <w:rPr>
          <w:rFonts w:asciiTheme="minorHAnsi" w:hAnsiTheme="minorHAnsi"/>
          <w:lang w:val="en-US"/>
        </w:rPr>
      </w:pPr>
      <w:r w:rsidRPr="0096205B">
        <w:rPr>
          <w:rFonts w:asciiTheme="minorHAnsi" w:hAnsiTheme="minorHAnsi"/>
          <w:lang w:val="en-US"/>
        </w:rPr>
        <w:t>The previous section highlighted hotspots of historical production losses associat</w:t>
      </w:r>
      <w:r w:rsidR="00716264" w:rsidRPr="0096205B">
        <w:rPr>
          <w:rFonts w:asciiTheme="minorHAnsi" w:hAnsiTheme="minorHAnsi"/>
          <w:lang w:val="en-US"/>
        </w:rPr>
        <w:t>ed with aggregated patterns of climate extremes</w:t>
      </w:r>
      <w:r w:rsidR="001B6810" w:rsidRPr="0096205B">
        <w:rPr>
          <w:rFonts w:asciiTheme="minorHAnsi" w:hAnsiTheme="minorHAnsi"/>
          <w:lang w:val="en-US"/>
        </w:rPr>
        <w:t xml:space="preserve"> at the sub-national level</w:t>
      </w:r>
      <w:r w:rsidR="00716264" w:rsidRPr="0096205B">
        <w:rPr>
          <w:rFonts w:asciiTheme="minorHAnsi" w:hAnsiTheme="minorHAnsi"/>
          <w:lang w:val="en-US"/>
        </w:rPr>
        <w:t>, yet, due to data limitations, for a selected number of crops. In this section, we</w:t>
      </w:r>
      <w:r w:rsidRPr="0096205B">
        <w:rPr>
          <w:rFonts w:asciiTheme="minorHAnsi" w:hAnsiTheme="minorHAnsi"/>
          <w:lang w:val="en-US"/>
        </w:rPr>
        <w:t xml:space="preserve"> give a more comprehensive overview of </w:t>
      </w:r>
      <w:r w:rsidR="004D18A9" w:rsidRPr="0096205B">
        <w:rPr>
          <w:rFonts w:asciiTheme="minorHAnsi" w:hAnsiTheme="minorHAnsi"/>
          <w:lang w:val="en-US"/>
        </w:rPr>
        <w:t>crop impact</w:t>
      </w:r>
      <w:r w:rsidR="00716264" w:rsidRPr="0096205B">
        <w:rPr>
          <w:rFonts w:asciiTheme="minorHAnsi" w:hAnsiTheme="minorHAnsi"/>
          <w:lang w:val="en-US"/>
        </w:rPr>
        <w:t xml:space="preserve"> hotspots due to climate extremes</w:t>
      </w:r>
      <w:r w:rsidRPr="0096205B">
        <w:rPr>
          <w:rFonts w:asciiTheme="minorHAnsi" w:hAnsiTheme="minorHAnsi"/>
          <w:lang w:val="en-US"/>
        </w:rPr>
        <w:t xml:space="preserve"> at the national level of the EU member states. </w:t>
      </w:r>
      <w:r w:rsidR="001B6810" w:rsidRPr="0096205B">
        <w:rPr>
          <w:rFonts w:asciiTheme="minorHAnsi" w:hAnsiTheme="minorHAnsi"/>
          <w:lang w:val="en-US"/>
        </w:rPr>
        <w:t xml:space="preserve">National level data series </w:t>
      </w:r>
      <w:r w:rsidR="004D18A9" w:rsidRPr="0096205B">
        <w:rPr>
          <w:rFonts w:asciiTheme="minorHAnsi" w:hAnsiTheme="minorHAnsi"/>
          <w:lang w:val="en-US"/>
        </w:rPr>
        <w:t>have been collected from the</w:t>
      </w:r>
      <w:r w:rsidR="001B6810" w:rsidRPr="0096205B">
        <w:rPr>
          <w:rFonts w:asciiTheme="minorHAnsi" w:hAnsiTheme="minorHAnsi"/>
          <w:lang w:val="en-US"/>
        </w:rPr>
        <w:t xml:space="preserve"> Eurostat production statistics and omiss</w:t>
      </w:r>
      <w:r w:rsidR="004D18A9" w:rsidRPr="0096205B">
        <w:rPr>
          <w:rFonts w:asciiTheme="minorHAnsi" w:hAnsiTheme="minorHAnsi"/>
          <w:lang w:val="en-US"/>
        </w:rPr>
        <w:t>ions have been imputed from FAO crop statistics</w:t>
      </w:r>
      <w:r w:rsidR="001B6810" w:rsidRPr="0096205B">
        <w:rPr>
          <w:rFonts w:asciiTheme="minorHAnsi" w:hAnsiTheme="minorHAnsi"/>
          <w:lang w:val="en-US"/>
        </w:rPr>
        <w:t xml:space="preserve"> (when available)</w:t>
      </w:r>
      <w:r w:rsidR="001F5781" w:rsidRPr="0096205B">
        <w:rPr>
          <w:rFonts w:asciiTheme="minorHAnsi" w:hAnsiTheme="minorHAnsi"/>
          <w:lang w:val="en-US"/>
        </w:rPr>
        <w:t xml:space="preserve"> </w:t>
      </w:r>
      <w:sdt>
        <w:sdtPr>
          <w:rPr>
            <w:rFonts w:asciiTheme="minorHAnsi" w:hAnsiTheme="minorHAnsi"/>
            <w:lang w:val="en-US"/>
          </w:rPr>
          <w:alias w:val="Don't edit this field"/>
          <w:tag w:val="CitaviPlaceholder#02d6cbd8-53fa-4f97-b592-b6d3ec7a42a3"/>
          <w:id w:val="790954360"/>
          <w:placeholder>
            <w:docPart w:val="DefaultPlaceholder_-1854013440"/>
          </w:placeholder>
        </w:sdtPr>
        <w:sdtContent>
          <w:r w:rsidR="001F5781" w:rsidRPr="0096205B">
            <w:rPr>
              <w:rFonts w:asciiTheme="minorHAnsi" w:hAnsiTheme="minorHAnsi"/>
              <w:lang w:val="en-US"/>
            </w:rPr>
            <w:fldChar w:fldCharType="begin"/>
          </w:r>
          <w:r w:rsidR="001F5781" w:rsidRPr="0096205B">
            <w:rPr>
              <w:rFonts w:asciiTheme="minorHAnsi" w:hAnsiTheme="minorHAnsi"/>
              <w:lang w:val="en-US"/>
            </w:rPr>
            <w:instrText>ADDIN CitaviPlaceholder{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}</w:instrText>
          </w:r>
          <w:r w:rsidR="001F5781" w:rsidRPr="0096205B">
            <w:rPr>
              <w:rFonts w:asciiTheme="minorHAnsi" w:hAnsiTheme="minorHAnsi"/>
              <w:lang w:val="en-US"/>
            </w:rPr>
            <w:fldChar w:fldCharType="separate"/>
          </w:r>
          <w:r w:rsidR="00DE489C" w:rsidRPr="0096205B">
            <w:rPr>
              <w:rFonts w:asciiTheme="minorHAnsi" w:hAnsiTheme="minorHAnsi"/>
              <w:lang w:val="en-US"/>
            </w:rPr>
            <w:t>(FAOSTAT, 2022)</w:t>
          </w:r>
          <w:r w:rsidR="001F5781" w:rsidRPr="0096205B">
            <w:rPr>
              <w:rFonts w:asciiTheme="minorHAnsi" w:hAnsiTheme="minorHAnsi"/>
              <w:lang w:val="en-US"/>
            </w:rPr>
            <w:fldChar w:fldCharType="end"/>
          </w:r>
        </w:sdtContent>
      </w:sdt>
      <w:r w:rsidR="001F5781" w:rsidRPr="0096205B">
        <w:rPr>
          <w:rFonts w:asciiTheme="minorHAnsi" w:hAnsiTheme="minorHAnsi"/>
          <w:lang w:val="en-US"/>
        </w:rPr>
        <w:t>.</w:t>
      </w:r>
      <w:r w:rsidR="001B6810" w:rsidRPr="0096205B">
        <w:rPr>
          <w:rFonts w:asciiTheme="minorHAnsi" w:hAnsiTheme="minorHAnsi"/>
          <w:lang w:val="en-US"/>
        </w:rPr>
        <w:t xml:space="preserve"> </w:t>
      </w:r>
      <w:r w:rsidR="00716264" w:rsidRPr="0096205B">
        <w:rPr>
          <w:rFonts w:asciiTheme="minorHAnsi" w:hAnsiTheme="minorHAnsi"/>
          <w:lang w:val="en-US"/>
        </w:rPr>
        <w:t>H</w:t>
      </w:r>
      <w:r w:rsidR="001B6810" w:rsidRPr="0096205B">
        <w:rPr>
          <w:rFonts w:asciiTheme="minorHAnsi" w:hAnsiTheme="minorHAnsi"/>
          <w:lang w:val="en-US"/>
        </w:rPr>
        <w:t xml:space="preserve">owever, as the weather </w:t>
      </w:r>
      <w:r w:rsidR="006729F8" w:rsidRPr="0096205B">
        <w:rPr>
          <w:rFonts w:asciiTheme="minorHAnsi" w:hAnsiTheme="minorHAnsi"/>
          <w:lang w:val="en-US"/>
        </w:rPr>
        <w:t>exceedance</w:t>
      </w:r>
      <w:r w:rsidR="00716264" w:rsidRPr="0096205B">
        <w:rPr>
          <w:rFonts w:asciiTheme="minorHAnsi" w:hAnsiTheme="minorHAnsi"/>
          <w:lang w:val="en-US"/>
        </w:rPr>
        <w:t xml:space="preserve"> indexes have been calculated at the NUTS1 level</w:t>
      </w:r>
      <w:r w:rsidR="001B6810" w:rsidRPr="0096205B">
        <w:rPr>
          <w:rFonts w:asciiTheme="minorHAnsi" w:hAnsiTheme="minorHAnsi"/>
          <w:lang w:val="en-US"/>
        </w:rPr>
        <w:t xml:space="preserve"> (see chapter 2)</w:t>
      </w:r>
      <w:r w:rsidR="00716264" w:rsidRPr="0096205B">
        <w:rPr>
          <w:rFonts w:asciiTheme="minorHAnsi" w:hAnsiTheme="minorHAnsi"/>
          <w:lang w:val="en-US"/>
        </w:rPr>
        <w:t xml:space="preserve">, we </w:t>
      </w:r>
      <w:r w:rsidR="001B6810" w:rsidRPr="0096205B">
        <w:rPr>
          <w:rFonts w:asciiTheme="minorHAnsi" w:hAnsiTheme="minorHAnsi"/>
          <w:lang w:val="en-US"/>
        </w:rPr>
        <w:t>could not</w:t>
      </w:r>
      <w:r w:rsidR="00716264" w:rsidRPr="0096205B">
        <w:rPr>
          <w:rFonts w:asciiTheme="minorHAnsi" w:hAnsiTheme="minorHAnsi"/>
          <w:lang w:val="en-US"/>
        </w:rPr>
        <w:t xml:space="preserve"> relate the </w:t>
      </w:r>
      <w:r w:rsidR="006729F8" w:rsidRPr="0096205B">
        <w:rPr>
          <w:rFonts w:asciiTheme="minorHAnsi" w:hAnsiTheme="minorHAnsi"/>
          <w:lang w:val="en-US"/>
        </w:rPr>
        <w:t xml:space="preserve">national </w:t>
      </w:r>
      <w:r w:rsidR="00716264" w:rsidRPr="0096205B">
        <w:rPr>
          <w:rFonts w:asciiTheme="minorHAnsi" w:hAnsiTheme="minorHAnsi"/>
          <w:lang w:val="en-US"/>
        </w:rPr>
        <w:t xml:space="preserve">production impacts directly to </w:t>
      </w:r>
      <w:r w:rsidR="001B6810" w:rsidRPr="0096205B">
        <w:rPr>
          <w:rFonts w:asciiTheme="minorHAnsi" w:hAnsiTheme="minorHAnsi"/>
          <w:lang w:val="en-US"/>
        </w:rPr>
        <w:t xml:space="preserve">the sub-national weather exceedance </w:t>
      </w:r>
      <w:r w:rsidR="001B6810" w:rsidRPr="0096205B">
        <w:rPr>
          <w:rFonts w:asciiTheme="minorHAnsi" w:hAnsiTheme="minorHAnsi"/>
          <w:lang w:val="en-US"/>
        </w:rPr>
        <w:lastRenderedPageBreak/>
        <w:t>ind</w:t>
      </w:r>
      <w:r w:rsidR="00945175" w:rsidRPr="0096205B">
        <w:rPr>
          <w:rFonts w:asciiTheme="minorHAnsi" w:hAnsiTheme="minorHAnsi"/>
          <w:lang w:val="en-US"/>
        </w:rPr>
        <w:t xml:space="preserve">exes. Instead, we calculated a weighed climate </w:t>
      </w:r>
      <w:r w:rsidR="004D18A9" w:rsidRPr="0096205B">
        <w:rPr>
          <w:rFonts w:asciiTheme="minorHAnsi" w:hAnsiTheme="minorHAnsi"/>
          <w:lang w:val="en-US"/>
        </w:rPr>
        <w:t>exceedance</w:t>
      </w:r>
      <w:r w:rsidR="00945175" w:rsidRPr="0096205B">
        <w:rPr>
          <w:rFonts w:asciiTheme="minorHAnsi" w:hAnsiTheme="minorHAnsi"/>
          <w:lang w:val="en-US"/>
        </w:rPr>
        <w:t xml:space="preserve"> index based on percentile-based (75%) climate extremes</w:t>
      </w:r>
      <w:r w:rsidR="00C871E7" w:rsidRPr="0096205B">
        <w:rPr>
          <w:rFonts w:asciiTheme="minorHAnsi" w:hAnsiTheme="minorHAnsi"/>
          <w:lang w:val="en-US"/>
        </w:rPr>
        <w:t xml:space="preserve"> </w:t>
      </w:r>
      <w:r w:rsidR="00945175" w:rsidRPr="0096205B">
        <w:rPr>
          <w:rFonts w:asciiTheme="minorHAnsi" w:hAnsiTheme="minorHAnsi"/>
          <w:lang w:val="en-US"/>
        </w:rPr>
        <w:t xml:space="preserve">at the NUTS1 level, multiplied by the share of the NUTS1 level in national production per crop. We then calculated the </w:t>
      </w:r>
      <w:r w:rsidR="00C871E7" w:rsidRPr="0096205B">
        <w:rPr>
          <w:rFonts w:asciiTheme="minorHAnsi" w:hAnsiTheme="minorHAnsi"/>
          <w:lang w:val="en-US"/>
        </w:rPr>
        <w:t xml:space="preserve">odds </w:t>
      </w:r>
      <w:r w:rsidR="001B6810" w:rsidRPr="0096205B">
        <w:rPr>
          <w:rFonts w:asciiTheme="minorHAnsi" w:hAnsiTheme="minorHAnsi"/>
          <w:lang w:val="en-US"/>
        </w:rPr>
        <w:t>ratio</w:t>
      </w:r>
      <w:r w:rsidR="00C871E7" w:rsidRPr="0096205B">
        <w:rPr>
          <w:rFonts w:asciiTheme="minorHAnsi" w:hAnsiTheme="minorHAnsi"/>
          <w:lang w:val="en-US"/>
        </w:rPr>
        <w:t xml:space="preserve"> that </w:t>
      </w:r>
      <w:r w:rsidR="00B62FCC" w:rsidRPr="0096205B">
        <w:rPr>
          <w:rFonts w:asciiTheme="minorHAnsi" w:hAnsiTheme="minorHAnsi"/>
          <w:lang w:val="en-US"/>
        </w:rPr>
        <w:t xml:space="preserve">yield based </w:t>
      </w:r>
      <w:r w:rsidR="00C871E7" w:rsidRPr="0096205B">
        <w:rPr>
          <w:rFonts w:asciiTheme="minorHAnsi" w:hAnsiTheme="minorHAnsi"/>
          <w:lang w:val="en-US"/>
        </w:rPr>
        <w:t>production loss</w:t>
      </w:r>
      <w:r w:rsidR="00B62FCC" w:rsidRPr="0096205B">
        <w:rPr>
          <w:rFonts w:asciiTheme="minorHAnsi" w:hAnsiTheme="minorHAnsi"/>
          <w:lang w:val="en-US"/>
        </w:rPr>
        <w:t>es</w:t>
      </w:r>
      <w:r w:rsidR="00C871E7" w:rsidRPr="0096205B">
        <w:rPr>
          <w:rFonts w:asciiTheme="minorHAnsi" w:hAnsiTheme="minorHAnsi"/>
          <w:lang w:val="en-US"/>
        </w:rPr>
        <w:t xml:space="preserve"> </w:t>
      </w:r>
      <w:r w:rsidR="001B6810" w:rsidRPr="0096205B">
        <w:rPr>
          <w:rFonts w:asciiTheme="minorHAnsi" w:hAnsiTheme="minorHAnsi"/>
          <w:lang w:val="en-US"/>
        </w:rPr>
        <w:t xml:space="preserve">at the national level </w:t>
      </w:r>
      <w:r w:rsidR="00B62FCC" w:rsidRPr="0096205B">
        <w:rPr>
          <w:rFonts w:asciiTheme="minorHAnsi" w:hAnsiTheme="minorHAnsi"/>
          <w:lang w:val="en-US"/>
        </w:rPr>
        <w:t xml:space="preserve">(see section 3.1 for details) occurred as </w:t>
      </w:r>
      <w:r w:rsidR="00C871E7" w:rsidRPr="0096205B">
        <w:rPr>
          <w:rFonts w:asciiTheme="minorHAnsi" w:hAnsiTheme="minorHAnsi"/>
          <w:lang w:val="en-US"/>
        </w:rPr>
        <w:t>a result of</w:t>
      </w:r>
      <w:r w:rsidR="001B6810" w:rsidRPr="0096205B">
        <w:rPr>
          <w:rFonts w:asciiTheme="minorHAnsi" w:hAnsiTheme="minorHAnsi"/>
          <w:lang w:val="en-US"/>
        </w:rPr>
        <w:t xml:space="preserve"> </w:t>
      </w:r>
      <w:r w:rsidR="00B62FCC" w:rsidRPr="0096205B">
        <w:rPr>
          <w:rFonts w:asciiTheme="minorHAnsi" w:hAnsiTheme="minorHAnsi"/>
          <w:lang w:val="en-US"/>
        </w:rPr>
        <w:t>the</w:t>
      </w:r>
      <w:r w:rsidR="001B6810" w:rsidRPr="0096205B">
        <w:rPr>
          <w:rFonts w:asciiTheme="minorHAnsi" w:hAnsiTheme="minorHAnsi"/>
          <w:lang w:val="en-US"/>
        </w:rPr>
        <w:t xml:space="preserve"> climate extreme </w:t>
      </w:r>
      <w:r w:rsidR="00C871E7" w:rsidRPr="0096205B">
        <w:rPr>
          <w:rFonts w:asciiTheme="minorHAnsi" w:hAnsiTheme="minorHAnsi"/>
          <w:lang w:val="en-US"/>
        </w:rPr>
        <w:t xml:space="preserve">exposed </w:t>
      </w:r>
      <w:r w:rsidR="001B6810" w:rsidRPr="0096205B">
        <w:rPr>
          <w:rFonts w:asciiTheme="minorHAnsi" w:hAnsiTheme="minorHAnsi"/>
          <w:lang w:val="en-US"/>
        </w:rPr>
        <w:t xml:space="preserve">regions at the </w:t>
      </w:r>
      <w:r w:rsidR="00C871E7" w:rsidRPr="0096205B">
        <w:rPr>
          <w:rFonts w:asciiTheme="minorHAnsi" w:hAnsiTheme="minorHAnsi"/>
          <w:lang w:val="en-US"/>
        </w:rPr>
        <w:t>NUTS1 level</w:t>
      </w:r>
      <w:r w:rsidR="00716264" w:rsidRPr="0096205B">
        <w:rPr>
          <w:rFonts w:asciiTheme="minorHAnsi" w:hAnsiTheme="minorHAnsi"/>
          <w:lang w:val="en-US"/>
        </w:rPr>
        <w:t xml:space="preserve">. </w:t>
      </w:r>
      <w:r w:rsidR="006729F8" w:rsidRPr="0096205B">
        <w:rPr>
          <w:rFonts w:asciiTheme="minorHAnsi" w:hAnsiTheme="minorHAnsi"/>
          <w:lang w:val="en-US"/>
        </w:rPr>
        <w:t>A</w:t>
      </w:r>
      <w:r w:rsidR="00307799" w:rsidRPr="0096205B">
        <w:rPr>
          <w:rFonts w:asciiTheme="minorHAnsi" w:hAnsiTheme="minorHAnsi"/>
          <w:lang w:val="en-US"/>
        </w:rPr>
        <w:t xml:space="preserve"> percentile-based (75%) selection</w:t>
      </w:r>
      <w:r w:rsidR="006729F8" w:rsidRPr="0096205B">
        <w:rPr>
          <w:rFonts w:asciiTheme="minorHAnsi" w:hAnsiTheme="minorHAnsi"/>
          <w:lang w:val="en-US"/>
        </w:rPr>
        <w:t xml:space="preserve"> of </w:t>
      </w:r>
      <w:r w:rsidR="00307799" w:rsidRPr="0096205B">
        <w:rPr>
          <w:rFonts w:asciiTheme="minorHAnsi" w:hAnsiTheme="minorHAnsi"/>
          <w:lang w:val="en-US"/>
        </w:rPr>
        <w:t xml:space="preserve">the </w:t>
      </w:r>
      <w:r w:rsidR="00B62FCC" w:rsidRPr="0096205B">
        <w:rPr>
          <w:rFonts w:asciiTheme="minorHAnsi" w:hAnsiTheme="minorHAnsi"/>
          <w:lang w:val="en-US"/>
        </w:rPr>
        <w:t>years with extreme</w:t>
      </w:r>
      <w:r w:rsidR="00307799" w:rsidRPr="0096205B">
        <w:rPr>
          <w:rFonts w:asciiTheme="minorHAnsi" w:hAnsiTheme="minorHAnsi"/>
          <w:lang w:val="en-US"/>
        </w:rPr>
        <w:t xml:space="preserve"> production losses </w:t>
      </w:r>
      <w:r w:rsidR="00B62FCC" w:rsidRPr="0096205B">
        <w:rPr>
          <w:rFonts w:asciiTheme="minorHAnsi" w:hAnsiTheme="minorHAnsi"/>
          <w:lang w:val="en-US"/>
        </w:rPr>
        <w:t xml:space="preserve">(of </w:t>
      </w:r>
      <w:r w:rsidR="00307799" w:rsidRPr="0096205B">
        <w:rPr>
          <w:rFonts w:asciiTheme="minorHAnsi" w:hAnsiTheme="minorHAnsi"/>
          <w:lang w:val="en-US"/>
        </w:rPr>
        <w:t>crop</w:t>
      </w:r>
      <w:r w:rsidR="004D18A9" w:rsidRPr="0096205B">
        <w:rPr>
          <w:rFonts w:asciiTheme="minorHAnsi" w:hAnsiTheme="minorHAnsi"/>
          <w:lang w:val="en-US"/>
        </w:rPr>
        <w:t>s</w:t>
      </w:r>
      <w:r w:rsidR="00B62FCC" w:rsidRPr="0096205B">
        <w:rPr>
          <w:rFonts w:asciiTheme="minorHAnsi" w:hAnsiTheme="minorHAnsi"/>
          <w:lang w:val="en-US"/>
        </w:rPr>
        <w:t xml:space="preserve"> with a significant odds ratio and McFadden pseudo R-square) have been </w:t>
      </w:r>
      <w:r w:rsidR="004D18A9" w:rsidRPr="0096205B">
        <w:rPr>
          <w:rFonts w:asciiTheme="minorHAnsi" w:hAnsiTheme="minorHAnsi"/>
          <w:lang w:val="en-US"/>
        </w:rPr>
        <w:t>converted to</w:t>
      </w:r>
      <w:r w:rsidR="00307799" w:rsidRPr="0096205B">
        <w:rPr>
          <w:rFonts w:asciiTheme="minorHAnsi" w:hAnsiTheme="minorHAnsi"/>
          <w:lang w:val="en-US"/>
        </w:rPr>
        <w:t xml:space="preserve"> </w:t>
      </w:r>
      <w:r w:rsidR="004D18A9" w:rsidRPr="0096205B">
        <w:rPr>
          <w:rFonts w:asciiTheme="minorHAnsi" w:hAnsiTheme="minorHAnsi"/>
          <w:lang w:val="en-US"/>
        </w:rPr>
        <w:t xml:space="preserve">national level </w:t>
      </w:r>
      <w:r w:rsidR="00B62FCC" w:rsidRPr="0096205B">
        <w:rPr>
          <w:rFonts w:asciiTheme="minorHAnsi" w:hAnsiTheme="minorHAnsi"/>
          <w:lang w:val="en-US"/>
        </w:rPr>
        <w:t>hotspots of extreme losses as a share of EU level production</w:t>
      </w:r>
      <w:r w:rsidR="00307799" w:rsidRPr="0096205B">
        <w:rPr>
          <w:rFonts w:asciiTheme="minorHAnsi" w:hAnsiTheme="minorHAnsi"/>
          <w:lang w:val="en-US"/>
        </w:rPr>
        <w:t xml:space="preserve"> </w:t>
      </w:r>
      <w:r w:rsidR="00B62FCC" w:rsidRPr="0096205B">
        <w:rPr>
          <w:rFonts w:asciiTheme="minorHAnsi" w:hAnsiTheme="minorHAnsi"/>
          <w:lang w:val="en-US"/>
        </w:rPr>
        <w:t xml:space="preserve">losses </w:t>
      </w:r>
      <w:r w:rsidR="00307799" w:rsidRPr="0096205B">
        <w:rPr>
          <w:rFonts w:asciiTheme="minorHAnsi" w:hAnsiTheme="minorHAnsi"/>
          <w:lang w:val="en-US"/>
        </w:rPr>
        <w:t>(</w:t>
      </w:r>
      <w:r w:rsidR="00663A72" w:rsidRPr="0096205B">
        <w:rPr>
          <w:rFonts w:asciiTheme="minorHAnsi" w:hAnsiTheme="minorHAnsi"/>
          <w:lang w:val="en-US"/>
        </w:rPr>
        <w:t xml:space="preserve">Figure </w:t>
      </w:r>
      <w:r w:rsidR="008238A4" w:rsidRPr="0096205B">
        <w:rPr>
          <w:rFonts w:asciiTheme="minorHAnsi" w:hAnsiTheme="minorHAnsi"/>
          <w:lang w:val="en-US"/>
        </w:rPr>
        <w:t>3.7</w:t>
      </w:r>
      <w:r w:rsidR="00307799" w:rsidRPr="0096205B">
        <w:rPr>
          <w:rFonts w:asciiTheme="minorHAnsi" w:hAnsiTheme="minorHAnsi"/>
          <w:lang w:val="en-US"/>
        </w:rPr>
        <w:t xml:space="preserve">) and of average </w:t>
      </w:r>
      <w:r w:rsidR="00B62FCC" w:rsidRPr="0096205B">
        <w:rPr>
          <w:rFonts w:asciiTheme="minorHAnsi" w:hAnsiTheme="minorHAnsi"/>
          <w:lang w:val="en-US"/>
        </w:rPr>
        <w:t>production loss per crop and per extreme event</w:t>
      </w:r>
      <w:r w:rsidR="00307799" w:rsidRPr="0096205B">
        <w:rPr>
          <w:rFonts w:asciiTheme="minorHAnsi" w:hAnsiTheme="minorHAnsi"/>
          <w:lang w:val="en-US"/>
        </w:rPr>
        <w:t xml:space="preserve"> between 2001-2020 (</w:t>
      </w:r>
      <w:r w:rsidR="008238A4" w:rsidRPr="0096205B">
        <w:rPr>
          <w:rFonts w:asciiTheme="minorHAnsi" w:hAnsiTheme="minorHAnsi"/>
          <w:lang w:val="en-US"/>
        </w:rPr>
        <w:t>Figure 3.8</w:t>
      </w:r>
      <w:r w:rsidR="00307799" w:rsidRPr="0096205B">
        <w:rPr>
          <w:rFonts w:asciiTheme="minorHAnsi" w:hAnsiTheme="minorHAnsi"/>
          <w:lang w:val="en-US"/>
        </w:rPr>
        <w:t>).</w:t>
      </w:r>
      <w:r w:rsidR="004D18A9" w:rsidRPr="0096205B">
        <w:rPr>
          <w:rFonts w:asciiTheme="minorHAnsi" w:hAnsiTheme="minorHAnsi"/>
          <w:lang w:val="en-US"/>
        </w:rPr>
        <w:t xml:space="preserve"> </w:t>
      </w:r>
    </w:p>
    <w:p w14:paraId="3D8F8834" w14:textId="7A13FE48" w:rsidR="00C871E7" w:rsidRPr="0096205B" w:rsidRDefault="004936C9" w:rsidP="000625D0">
      <w:pPr>
        <w:rPr>
          <w:rFonts w:asciiTheme="minorHAnsi" w:hAnsiTheme="minorHAnsi"/>
          <w:lang w:val="en-US"/>
        </w:rPr>
      </w:pPr>
      <w:r w:rsidRPr="0096205B">
        <w:rPr>
          <w:rFonts w:asciiTheme="minorHAnsi" w:hAnsiTheme="minorHAnsi"/>
          <w:lang w:val="en-US"/>
        </w:rPr>
        <w:t xml:space="preserve">From a national level perspective, </w:t>
      </w:r>
      <w:r w:rsidR="008238A4" w:rsidRPr="0096205B">
        <w:rPr>
          <w:rFonts w:asciiTheme="minorHAnsi" w:hAnsiTheme="minorHAnsi"/>
          <w:lang w:val="en-US"/>
        </w:rPr>
        <w:t>3.7</w:t>
      </w:r>
      <w:r w:rsidRPr="0096205B">
        <w:rPr>
          <w:rFonts w:asciiTheme="minorHAnsi" w:hAnsiTheme="minorHAnsi"/>
          <w:lang w:val="en-US"/>
        </w:rPr>
        <w:t xml:space="preserve"> shows that France, Germany and Poland are the countries where most crops tend to be (co-)affected by extreme weather events. Basically</w:t>
      </w:r>
      <w:r w:rsidR="006E321D" w:rsidRPr="0096205B">
        <w:rPr>
          <w:rFonts w:asciiTheme="minorHAnsi" w:hAnsiTheme="minorHAnsi"/>
          <w:lang w:val="en-US"/>
        </w:rPr>
        <w:t>,</w:t>
      </w:r>
      <w:r w:rsidRPr="0096205B">
        <w:rPr>
          <w:rFonts w:asciiTheme="minorHAnsi" w:hAnsiTheme="minorHAnsi"/>
          <w:lang w:val="en-US"/>
        </w:rPr>
        <w:t xml:space="preserve"> this r</w:t>
      </w:r>
      <w:r w:rsidR="007E2E5B" w:rsidRPr="0096205B">
        <w:rPr>
          <w:rFonts w:asciiTheme="minorHAnsi" w:hAnsiTheme="minorHAnsi"/>
          <w:lang w:val="en-US"/>
        </w:rPr>
        <w:t>eflects the scale and variety of</w:t>
      </w:r>
      <w:r w:rsidRPr="0096205B">
        <w:rPr>
          <w:rFonts w:asciiTheme="minorHAnsi" w:hAnsiTheme="minorHAnsi"/>
          <w:lang w:val="en-US"/>
        </w:rPr>
        <w:t xml:space="preserve"> crops produced in tho</w:t>
      </w:r>
      <w:r w:rsidR="007E2E5B" w:rsidRPr="0096205B">
        <w:rPr>
          <w:rFonts w:asciiTheme="minorHAnsi" w:hAnsiTheme="minorHAnsi"/>
          <w:lang w:val="en-US"/>
        </w:rPr>
        <w:t>se countries and that climate extreme patterns tend to occur at larger (national) scales</w:t>
      </w:r>
      <w:r w:rsidRPr="0096205B">
        <w:rPr>
          <w:rFonts w:asciiTheme="minorHAnsi" w:hAnsiTheme="minorHAnsi"/>
          <w:lang w:val="en-US"/>
        </w:rPr>
        <w:t>. From a cr</w:t>
      </w:r>
      <w:r w:rsidR="00764086" w:rsidRPr="0096205B">
        <w:rPr>
          <w:rFonts w:asciiTheme="minorHAnsi" w:hAnsiTheme="minorHAnsi"/>
          <w:lang w:val="en-US"/>
        </w:rPr>
        <w:t>op-based perspective, production losses</w:t>
      </w:r>
      <w:r w:rsidRPr="0096205B">
        <w:rPr>
          <w:rFonts w:asciiTheme="minorHAnsi" w:hAnsiTheme="minorHAnsi"/>
          <w:lang w:val="en-US"/>
        </w:rPr>
        <w:t xml:space="preserve"> tend to be </w:t>
      </w:r>
      <w:r w:rsidR="00764086" w:rsidRPr="0096205B">
        <w:rPr>
          <w:rFonts w:asciiTheme="minorHAnsi" w:hAnsiTheme="minorHAnsi"/>
          <w:lang w:val="en-US"/>
        </w:rPr>
        <w:t>spread over</w:t>
      </w:r>
      <w:r w:rsidRPr="0096205B">
        <w:rPr>
          <w:rFonts w:asciiTheme="minorHAnsi" w:hAnsiTheme="minorHAnsi"/>
          <w:lang w:val="en-US"/>
        </w:rPr>
        <w:t xml:space="preserve"> three to four member states</w:t>
      </w:r>
      <w:r w:rsidR="00764086" w:rsidRPr="0096205B">
        <w:rPr>
          <w:rFonts w:asciiTheme="minorHAnsi" w:hAnsiTheme="minorHAnsi"/>
          <w:lang w:val="en-US"/>
        </w:rPr>
        <w:t xml:space="preserve"> for most crops with the exception of fibre flax and hemp, of which losses seem to be concentrated in France. </w:t>
      </w:r>
    </w:p>
    <w:p w14:paraId="4E6AEB7C" w14:textId="77777777" w:rsidR="00F85CCA" w:rsidRPr="0096205B" w:rsidRDefault="00C316B8" w:rsidP="00F85CCA">
      <w:pPr>
        <w:keepNext/>
        <w:rPr>
          <w:rFonts w:asciiTheme="minorHAnsi" w:hAnsiTheme="minorHAnsi"/>
        </w:rPr>
      </w:pPr>
      <w:r w:rsidRPr="0096205B">
        <w:rPr>
          <w:rFonts w:asciiTheme="minorHAnsi" w:hAnsiTheme="minorHAnsi"/>
          <w:noProof/>
          <w:lang w:val="en-US" w:eastAsia="en-US"/>
        </w:rPr>
        <w:drawing>
          <wp:inline distT="0" distB="0" distL="0" distR="0" wp14:anchorId="412F38E6" wp14:editId="6E5B8A29">
            <wp:extent cx="5854161" cy="31141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62562" cy="3118605"/>
                    </a:xfrm>
                    <a:prstGeom prst="rect">
                      <a:avLst/>
                    </a:prstGeom>
                    <a:noFill/>
                    <a:ln>
                      <a:noFill/>
                    </a:ln>
                  </pic:spPr>
                </pic:pic>
              </a:graphicData>
            </a:graphic>
          </wp:inline>
        </w:drawing>
      </w:r>
    </w:p>
    <w:p w14:paraId="186F28E7" w14:textId="61C49E73" w:rsidR="00B84FB0" w:rsidRPr="0096205B" w:rsidRDefault="00F85CCA" w:rsidP="009549CE">
      <w:pPr>
        <w:pStyle w:val="Figurecaption"/>
        <w:rPr>
          <w:rFonts w:asciiTheme="minorHAnsi" w:hAnsiTheme="minorHAnsi"/>
        </w:rPr>
      </w:pPr>
      <w:bookmarkStart w:id="31" w:name="_Ref125383226"/>
      <w:r w:rsidRPr="0096205B">
        <w:rPr>
          <w:rFonts w:asciiTheme="minorHAnsi" w:hAnsiTheme="minorHAnsi"/>
        </w:rPr>
        <w:t xml:space="preserve">Figure </w:t>
      </w:r>
      <w:bookmarkEnd w:id="31"/>
      <w:r w:rsidR="008238A4" w:rsidRPr="0096205B">
        <w:rPr>
          <w:rFonts w:asciiTheme="minorHAnsi" w:hAnsiTheme="minorHAnsi"/>
        </w:rPr>
        <w:t>3.7</w:t>
      </w:r>
      <w:r w:rsidRPr="0096205B">
        <w:rPr>
          <w:rFonts w:asciiTheme="minorHAnsi" w:hAnsiTheme="minorHAnsi"/>
        </w:rPr>
        <w:t>: National hotspots of estimated production losses per crop due to climate extremes between 2001 and 2020 (Own calculations based on Eurostat, FAO)</w:t>
      </w:r>
    </w:p>
    <w:p w14:paraId="77D85A58" w14:textId="10C31399" w:rsidR="00B84FB0" w:rsidRPr="0096205B" w:rsidRDefault="008238A4" w:rsidP="000625D0">
      <w:pPr>
        <w:rPr>
          <w:rFonts w:asciiTheme="minorHAnsi" w:hAnsiTheme="minorHAnsi"/>
          <w:lang w:val="en-US"/>
        </w:rPr>
      </w:pPr>
      <w:r w:rsidRPr="0096205B">
        <w:rPr>
          <w:rFonts w:asciiTheme="minorHAnsi" w:hAnsiTheme="minorHAnsi"/>
          <w:lang w:val="en-US"/>
        </w:rPr>
        <w:t xml:space="preserve">Figure 3.8 </w:t>
      </w:r>
      <w:r w:rsidR="007D0513" w:rsidRPr="0096205B">
        <w:rPr>
          <w:rFonts w:asciiTheme="minorHAnsi" w:hAnsiTheme="minorHAnsi"/>
          <w:lang w:val="en-US"/>
        </w:rPr>
        <w:t>shows the average impact of extreme climate events on crop production per member state. Wheat production losses range from 6-8% in member states in N-W Europe to as high as an estimated 30% in Spain. It should be noted, though, that the table shows the results fo</w:t>
      </w:r>
      <w:r w:rsidR="00C71F69" w:rsidRPr="0096205B">
        <w:rPr>
          <w:rFonts w:asciiTheme="minorHAnsi" w:hAnsiTheme="minorHAnsi"/>
          <w:lang w:val="en-US"/>
        </w:rPr>
        <w:t>r the period 2001-2020, which, depending on the crop an dregion, can be</w:t>
      </w:r>
      <w:r w:rsidR="007D0513" w:rsidRPr="0096205B">
        <w:rPr>
          <w:rFonts w:asciiTheme="minorHAnsi" w:hAnsiTheme="minorHAnsi"/>
          <w:lang w:val="en-US"/>
        </w:rPr>
        <w:t xml:space="preserve"> biased towards the </w:t>
      </w:r>
      <w:r w:rsidR="00C71F69" w:rsidRPr="0096205B">
        <w:rPr>
          <w:rFonts w:asciiTheme="minorHAnsi" w:hAnsiTheme="minorHAnsi"/>
          <w:lang w:val="en-US"/>
        </w:rPr>
        <w:t>record extreme impact</w:t>
      </w:r>
      <w:r w:rsidR="007D0513" w:rsidRPr="0096205B">
        <w:rPr>
          <w:rFonts w:asciiTheme="minorHAnsi" w:hAnsiTheme="minorHAnsi"/>
          <w:lang w:val="en-US"/>
        </w:rPr>
        <w:t xml:space="preserve"> in the year 2003 (see section 1.2 and 3.4). Mean impacts for cereal crops in major producing countries tend to range between 10 and 20%, which is largely in line with the literature and with the regional level results in the previous section. </w:t>
      </w:r>
      <w:r w:rsidR="000D76CF" w:rsidRPr="0096205B">
        <w:rPr>
          <w:rFonts w:asciiTheme="minorHAnsi" w:hAnsiTheme="minorHAnsi"/>
          <w:lang w:val="en-US"/>
        </w:rPr>
        <w:t xml:space="preserve">Dry pulses shows high production losses (up to -30% in Bulgaria) in a large number regions, whereas soy production seems to have been severely hit in Bulgaria and Greece. It should </w:t>
      </w:r>
      <w:r w:rsidR="00C71F69" w:rsidRPr="0096205B">
        <w:rPr>
          <w:rFonts w:asciiTheme="minorHAnsi" w:hAnsiTheme="minorHAnsi"/>
          <w:lang w:val="en-US"/>
        </w:rPr>
        <w:t xml:space="preserve">also </w:t>
      </w:r>
      <w:r w:rsidR="000D76CF" w:rsidRPr="0096205B">
        <w:rPr>
          <w:rFonts w:asciiTheme="minorHAnsi" w:hAnsiTheme="minorHAnsi"/>
          <w:lang w:val="en-US"/>
        </w:rPr>
        <w:t xml:space="preserve">be noted, though, that </w:t>
      </w:r>
      <w:r w:rsidR="00C71F69" w:rsidRPr="0096205B">
        <w:rPr>
          <w:rFonts w:asciiTheme="minorHAnsi" w:hAnsiTheme="minorHAnsi"/>
          <w:lang w:val="en-US"/>
        </w:rPr>
        <w:t xml:space="preserve">the uncertainty measures of the inferred climate impact </w:t>
      </w:r>
      <w:r w:rsidR="000D76CF" w:rsidRPr="0096205B">
        <w:rPr>
          <w:rFonts w:asciiTheme="minorHAnsi" w:hAnsiTheme="minorHAnsi"/>
          <w:lang w:val="en-US"/>
        </w:rPr>
        <w:t xml:space="preserve">in </w:t>
      </w:r>
      <w:r w:rsidR="00C71F69" w:rsidRPr="0096205B">
        <w:rPr>
          <w:rFonts w:asciiTheme="minorHAnsi" w:hAnsiTheme="minorHAnsi"/>
          <w:lang w:val="en-US"/>
        </w:rPr>
        <w:t>crops with lower production</w:t>
      </w:r>
      <w:r w:rsidR="000D76CF" w:rsidRPr="0096205B">
        <w:rPr>
          <w:rFonts w:asciiTheme="minorHAnsi" w:hAnsiTheme="minorHAnsi"/>
          <w:lang w:val="en-US"/>
        </w:rPr>
        <w:t xml:space="preserve"> </w:t>
      </w:r>
      <w:r w:rsidR="00C71F69" w:rsidRPr="0096205B">
        <w:rPr>
          <w:rFonts w:asciiTheme="minorHAnsi" w:hAnsiTheme="minorHAnsi"/>
          <w:lang w:val="en-US"/>
        </w:rPr>
        <w:t xml:space="preserve">volumes </w:t>
      </w:r>
      <w:r w:rsidR="000D76CF" w:rsidRPr="0096205B">
        <w:rPr>
          <w:rFonts w:asciiTheme="minorHAnsi" w:hAnsiTheme="minorHAnsi"/>
          <w:lang w:val="en-US"/>
        </w:rPr>
        <w:t>is</w:t>
      </w:r>
      <w:r w:rsidR="00C71F69" w:rsidRPr="0096205B">
        <w:rPr>
          <w:rFonts w:asciiTheme="minorHAnsi" w:hAnsiTheme="minorHAnsi"/>
          <w:lang w:val="en-US"/>
        </w:rPr>
        <w:t xml:space="preserve"> higher than </w:t>
      </w:r>
      <w:r w:rsidR="00C71F69" w:rsidRPr="0096205B">
        <w:rPr>
          <w:rFonts w:asciiTheme="minorHAnsi" w:hAnsiTheme="minorHAnsi"/>
          <w:lang w:val="en-US"/>
        </w:rPr>
        <w:lastRenderedPageBreak/>
        <w:t>for high volume crops</w:t>
      </w:r>
      <w:r w:rsidR="000D76CF" w:rsidRPr="0096205B">
        <w:rPr>
          <w:rFonts w:asciiTheme="minorHAnsi" w:hAnsiTheme="minorHAnsi"/>
          <w:lang w:val="en-US"/>
        </w:rPr>
        <w:t>. S</w:t>
      </w:r>
      <w:r w:rsidR="00C71F69" w:rsidRPr="0096205B">
        <w:rPr>
          <w:rFonts w:asciiTheme="minorHAnsi" w:hAnsiTheme="minorHAnsi"/>
          <w:lang w:val="en-US"/>
        </w:rPr>
        <w:t xml:space="preserve">hocks </w:t>
      </w:r>
      <w:r w:rsidR="000D76CF" w:rsidRPr="0096205B">
        <w:rPr>
          <w:rFonts w:asciiTheme="minorHAnsi" w:hAnsiTheme="minorHAnsi"/>
          <w:lang w:val="en-US"/>
        </w:rPr>
        <w:t xml:space="preserve">in green maize seem to be particularly high in countries in central and eastern member states (Hungary, Czech Republic, Romania) whereas grassland and leguminous crops (e.g. Lucerne) show a mixed pattern of affected regions. </w:t>
      </w:r>
      <w:r w:rsidR="00C71F69" w:rsidRPr="0096205B">
        <w:rPr>
          <w:rFonts w:asciiTheme="minorHAnsi" w:hAnsiTheme="minorHAnsi"/>
          <w:lang w:val="en-US"/>
        </w:rPr>
        <w:t>As irrigation practices in grassland production are less common, grassland productivity is particularly sensitive to (increasing) drought extremes, which tend to also hit northern member states m</w:t>
      </w:r>
      <w:r w:rsidR="0042152F" w:rsidRPr="0096205B">
        <w:rPr>
          <w:rFonts w:asciiTheme="minorHAnsi" w:hAnsiTheme="minorHAnsi"/>
          <w:lang w:val="en-US"/>
        </w:rPr>
        <w:t xml:space="preserve">ore frequently in recent years </w:t>
      </w:r>
      <w:sdt>
        <w:sdtPr>
          <w:rPr>
            <w:rFonts w:asciiTheme="minorHAnsi" w:hAnsiTheme="minorHAnsi"/>
            <w:lang w:val="en-US"/>
          </w:rPr>
          <w:alias w:val="Don't edit this field"/>
          <w:tag w:val="CitaviPlaceholder#0f7b2690-3517-4d1c-a2ec-bc2f149d5976"/>
          <w:id w:val="-979688128"/>
          <w:placeholder>
            <w:docPart w:val="DefaultPlaceholder_-1854013440"/>
          </w:placeholder>
        </w:sdtPr>
        <w:sdtContent>
          <w:r w:rsidR="0042152F" w:rsidRPr="0096205B">
            <w:rPr>
              <w:rFonts w:asciiTheme="minorHAnsi" w:hAnsiTheme="minorHAnsi"/>
              <w:lang w:val="en-US"/>
            </w:rPr>
            <w:fldChar w:fldCharType="begin"/>
          </w:r>
          <w:r w:rsidR="00DE489C" w:rsidRPr="0096205B">
            <w:rPr>
              <w:rFonts w:asciiTheme="minorHAnsi" w:hAnsiTheme="minorHAnsi"/>
              <w:lang w:val="en-US"/>
            </w:rPr>
            <w:instrText>ADDIN CitaviPlaceholder{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}</w:instrText>
          </w:r>
          <w:r w:rsidR="0042152F" w:rsidRPr="0096205B">
            <w:rPr>
              <w:rFonts w:asciiTheme="minorHAnsi" w:hAnsiTheme="minorHAnsi"/>
              <w:lang w:val="en-US"/>
            </w:rPr>
            <w:fldChar w:fldCharType="separate"/>
          </w:r>
          <w:r w:rsidR="00DE489C" w:rsidRPr="0096205B">
            <w:rPr>
              <w:rFonts w:asciiTheme="minorHAnsi" w:hAnsiTheme="minorHAnsi"/>
              <w:lang w:val="en-US"/>
            </w:rPr>
            <w:t>(Beillouin et al., 2020; Brás et al., 2021)</w:t>
          </w:r>
          <w:r w:rsidR="0042152F" w:rsidRPr="0096205B">
            <w:rPr>
              <w:rFonts w:asciiTheme="minorHAnsi" w:hAnsiTheme="minorHAnsi"/>
              <w:lang w:val="en-US"/>
            </w:rPr>
            <w:fldChar w:fldCharType="end"/>
          </w:r>
        </w:sdtContent>
      </w:sdt>
      <w:r w:rsidR="0042152F" w:rsidRPr="0096205B">
        <w:rPr>
          <w:rFonts w:asciiTheme="minorHAnsi" w:hAnsiTheme="minorHAnsi"/>
          <w:lang w:val="en-US"/>
        </w:rPr>
        <w:t>.</w:t>
      </w:r>
      <w:r w:rsidR="00C71F69" w:rsidRPr="0096205B">
        <w:rPr>
          <w:rFonts w:asciiTheme="minorHAnsi" w:hAnsiTheme="minorHAnsi"/>
          <w:lang w:val="en-US"/>
        </w:rPr>
        <w:t xml:space="preserve"> </w:t>
      </w:r>
      <w:r w:rsidR="000D76CF" w:rsidRPr="0096205B">
        <w:rPr>
          <w:rFonts w:asciiTheme="minorHAnsi" w:hAnsiTheme="minorHAnsi"/>
          <w:lang w:val="en-US"/>
        </w:rPr>
        <w:t xml:space="preserve">   </w:t>
      </w:r>
    </w:p>
    <w:p w14:paraId="0378BCA8" w14:textId="77777777" w:rsidR="00F85CCA" w:rsidRPr="0096205B" w:rsidRDefault="00ED1B35" w:rsidP="00F85CCA">
      <w:pPr>
        <w:keepNext/>
        <w:rPr>
          <w:rFonts w:asciiTheme="minorHAnsi" w:hAnsiTheme="minorHAnsi"/>
          <w:lang w:val="en-GB"/>
        </w:rPr>
      </w:pPr>
      <w:r w:rsidRPr="0096205B">
        <w:rPr>
          <w:rFonts w:asciiTheme="minorHAnsi" w:hAnsiTheme="minorHAnsi"/>
          <w:noProof/>
          <w:lang w:val="en-US" w:eastAsia="en-US"/>
        </w:rPr>
        <w:drawing>
          <wp:inline distT="0" distB="0" distL="0" distR="0" wp14:anchorId="7EDA5F2F" wp14:editId="31B35171">
            <wp:extent cx="6007882" cy="3140015"/>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1367" cy="3141836"/>
                    </a:xfrm>
                    <a:prstGeom prst="rect">
                      <a:avLst/>
                    </a:prstGeom>
                    <a:noFill/>
                    <a:ln>
                      <a:noFill/>
                    </a:ln>
                  </pic:spPr>
                </pic:pic>
              </a:graphicData>
            </a:graphic>
          </wp:inline>
        </w:drawing>
      </w:r>
    </w:p>
    <w:p w14:paraId="2AD7F160" w14:textId="47750E45" w:rsidR="00ED1B35" w:rsidRPr="0096205B" w:rsidRDefault="00F85CCA" w:rsidP="009549CE">
      <w:pPr>
        <w:pStyle w:val="Figurecaption"/>
        <w:rPr>
          <w:rFonts w:asciiTheme="minorHAnsi" w:hAnsiTheme="minorHAnsi"/>
        </w:rPr>
      </w:pPr>
      <w:bookmarkStart w:id="32" w:name="_Ref125383444"/>
      <w:r w:rsidRPr="0096205B">
        <w:rPr>
          <w:rFonts w:asciiTheme="minorHAnsi" w:hAnsiTheme="minorHAnsi"/>
        </w:rPr>
        <w:t>Figure</w:t>
      </w:r>
      <w:bookmarkEnd w:id="32"/>
      <w:r w:rsidR="008238A4" w:rsidRPr="0096205B">
        <w:rPr>
          <w:rFonts w:asciiTheme="minorHAnsi" w:hAnsiTheme="minorHAnsi"/>
        </w:rPr>
        <w:t xml:space="preserve"> 3.8</w:t>
      </w:r>
      <w:r w:rsidRPr="0096205B">
        <w:rPr>
          <w:rFonts w:asciiTheme="minorHAnsi" w:hAnsiTheme="minorHAnsi"/>
        </w:rPr>
        <w:t>: Average intensity (loss of production) in a year of extreme climate conditions (based on years with “extreme climate extremes” between 2001-2020)</w:t>
      </w:r>
    </w:p>
    <w:p w14:paraId="5F7824A8" w14:textId="5F522E13" w:rsidR="006826E9" w:rsidRPr="0096205B" w:rsidRDefault="00DC388D" w:rsidP="006826E9">
      <w:pPr>
        <w:pStyle w:val="berschrift2BCP"/>
        <w:rPr>
          <w:rFonts w:asciiTheme="minorHAnsi" w:hAnsiTheme="minorHAnsi"/>
          <w:lang w:val="en-US"/>
        </w:rPr>
      </w:pPr>
      <w:bookmarkStart w:id="33" w:name="_Toc126578606"/>
      <w:r w:rsidRPr="0096205B">
        <w:rPr>
          <w:rFonts w:asciiTheme="minorHAnsi" w:hAnsiTheme="minorHAnsi"/>
        </w:rPr>
        <w:t xml:space="preserve">3.4 </w:t>
      </w:r>
      <w:r w:rsidR="006826E9" w:rsidRPr="0096205B">
        <w:rPr>
          <w:rFonts w:asciiTheme="minorHAnsi" w:hAnsiTheme="minorHAnsi"/>
          <w:lang w:val="en-US"/>
        </w:rPr>
        <w:t>Climate extreme impacts on crop production at the EU level</w:t>
      </w:r>
      <w:bookmarkEnd w:id="33"/>
    </w:p>
    <w:p w14:paraId="14BC8E18" w14:textId="60A650EF" w:rsidR="00284C30" w:rsidRPr="0096205B" w:rsidRDefault="00D33987" w:rsidP="00E44D42">
      <w:pPr>
        <w:pStyle w:val="StandardBCP"/>
        <w:rPr>
          <w:rFonts w:asciiTheme="minorHAnsi" w:hAnsiTheme="minorHAnsi"/>
          <w:lang w:val="en-US"/>
        </w:rPr>
      </w:pPr>
      <w:r w:rsidRPr="0096205B">
        <w:rPr>
          <w:rFonts w:asciiTheme="minorHAnsi" w:hAnsiTheme="minorHAnsi"/>
        </w:rPr>
        <w:t xml:space="preserve">After the NUTS1 and national level assessment of climate extreme impacts, this section aggregates the national level impacts to identify the most extreme years of climate hazard impacts at the EU level. Climate extreme impacts at the EU level are of particular importance because of its potential price impact in the world market. </w:t>
      </w:r>
      <w:r w:rsidR="00A769B4" w:rsidRPr="0096205B">
        <w:rPr>
          <w:rFonts w:asciiTheme="minorHAnsi" w:hAnsiTheme="minorHAnsi"/>
        </w:rPr>
        <w:t>For example, the 2018 heatwave and droughts have been associated with a 34% and 48% price increase for respectively soft wheat and barley (</w:t>
      </w:r>
      <w:r w:rsidR="00A769B4" w:rsidRPr="0096205B">
        <w:rPr>
          <w:rFonts w:asciiTheme="minorHAnsi" w:hAnsiTheme="minorHAnsi"/>
          <w:lang w:val="en-US"/>
        </w:rPr>
        <w:t xml:space="preserve">Brás et al. 2021). </w:t>
      </w:r>
      <w:r w:rsidR="00137106" w:rsidRPr="0096205B">
        <w:rPr>
          <w:rFonts w:asciiTheme="minorHAnsi" w:hAnsiTheme="minorHAnsi"/>
          <w:lang w:val="en-US"/>
        </w:rPr>
        <w:t>For the EU level analysis, we aggregated the 1981</w:t>
      </w:r>
      <w:r w:rsidR="006E321D" w:rsidRPr="0096205B">
        <w:rPr>
          <w:rFonts w:asciiTheme="minorHAnsi" w:hAnsiTheme="minorHAnsi"/>
          <w:lang w:val="en-US"/>
        </w:rPr>
        <w:t>-</w:t>
      </w:r>
      <w:r w:rsidR="00137106" w:rsidRPr="0096205B">
        <w:rPr>
          <w:rFonts w:asciiTheme="minorHAnsi" w:hAnsiTheme="minorHAnsi"/>
          <w:lang w:val="en-US"/>
        </w:rPr>
        <w:t xml:space="preserve">2020 time series of the national level crop production </w:t>
      </w:r>
      <w:r w:rsidR="006E321D" w:rsidRPr="0096205B">
        <w:rPr>
          <w:rFonts w:asciiTheme="minorHAnsi" w:hAnsiTheme="minorHAnsi"/>
          <w:lang w:val="en-US"/>
        </w:rPr>
        <w:t>losses and applied a percentile-</w:t>
      </w:r>
      <w:r w:rsidR="00137106" w:rsidRPr="0096205B">
        <w:rPr>
          <w:rFonts w:asciiTheme="minorHAnsi" w:hAnsiTheme="minorHAnsi"/>
          <w:lang w:val="en-US"/>
        </w:rPr>
        <w:t>based approach to filter the 10 most extreme years with production losses per crop at the aggregated level (</w:t>
      </w:r>
      <w:r w:rsidR="008238A4" w:rsidRPr="0096205B">
        <w:rPr>
          <w:rFonts w:asciiTheme="minorHAnsi" w:hAnsiTheme="minorHAnsi"/>
          <w:lang w:val="en-US"/>
        </w:rPr>
        <w:t>Figure 3.9</w:t>
      </w:r>
      <w:r w:rsidR="00137106" w:rsidRPr="0096205B">
        <w:rPr>
          <w:rFonts w:asciiTheme="minorHAnsi" w:hAnsiTheme="minorHAnsi"/>
          <w:lang w:val="en-US"/>
        </w:rPr>
        <w:t xml:space="preserve">). </w:t>
      </w:r>
    </w:p>
    <w:p w14:paraId="64820979" w14:textId="090C4F97" w:rsidR="006826E9" w:rsidRPr="0096205B" w:rsidRDefault="00847C22" w:rsidP="00847C22">
      <w:pPr>
        <w:keepNext/>
        <w:spacing w:before="240" w:after="0"/>
        <w:rPr>
          <w:rFonts w:asciiTheme="minorHAnsi" w:hAnsiTheme="minorHAnsi"/>
          <w:lang w:val="en-US"/>
        </w:rPr>
      </w:pPr>
      <w:r w:rsidRPr="0096205B">
        <w:rPr>
          <w:rFonts w:asciiTheme="minorHAnsi" w:hAnsiTheme="minorHAnsi"/>
          <w:noProof/>
          <w:lang w:val="en-US" w:eastAsia="en-US"/>
        </w:rPr>
        <w:lastRenderedPageBreak/>
        <w:drawing>
          <wp:inline distT="0" distB="0" distL="0" distR="0" wp14:anchorId="55DCB7A6" wp14:editId="5FA6FA26">
            <wp:extent cx="5840083" cy="3973308"/>
            <wp:effectExtent l="0" t="0" r="889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42872" cy="3975206"/>
                    </a:xfrm>
                    <a:prstGeom prst="rect">
                      <a:avLst/>
                    </a:prstGeom>
                    <a:noFill/>
                    <a:ln>
                      <a:noFill/>
                    </a:ln>
                  </pic:spPr>
                </pic:pic>
              </a:graphicData>
            </a:graphic>
          </wp:inline>
        </w:drawing>
      </w:r>
    </w:p>
    <w:p w14:paraId="6AF73D3B" w14:textId="68EBCA24" w:rsidR="006826E9" w:rsidRPr="0096205B" w:rsidRDefault="006826E9" w:rsidP="009549CE">
      <w:pPr>
        <w:pStyle w:val="Figurecaption"/>
        <w:rPr>
          <w:rFonts w:asciiTheme="minorHAnsi" w:hAnsiTheme="minorHAnsi"/>
        </w:rPr>
      </w:pPr>
      <w:bookmarkStart w:id="34" w:name="_Ref125410984"/>
      <w:r w:rsidRPr="0096205B">
        <w:rPr>
          <w:rFonts w:asciiTheme="minorHAnsi" w:hAnsiTheme="minorHAnsi"/>
        </w:rPr>
        <w:t>Figure</w:t>
      </w:r>
      <w:bookmarkEnd w:id="34"/>
      <w:r w:rsidR="008238A4" w:rsidRPr="0096205B">
        <w:rPr>
          <w:rFonts w:asciiTheme="minorHAnsi" w:hAnsiTheme="minorHAnsi"/>
        </w:rPr>
        <w:t xml:space="preserve"> 3.9</w:t>
      </w:r>
      <w:r w:rsidR="00847C22" w:rsidRPr="0096205B">
        <w:rPr>
          <w:rFonts w:asciiTheme="minorHAnsi" w:hAnsiTheme="minorHAnsi"/>
        </w:rPr>
        <w:t>: Aggregated p</w:t>
      </w:r>
      <w:r w:rsidRPr="0096205B">
        <w:rPr>
          <w:rFonts w:asciiTheme="minorHAnsi" w:hAnsiTheme="minorHAnsi"/>
        </w:rPr>
        <w:t xml:space="preserve">roduction </w:t>
      </w:r>
      <w:r w:rsidR="00847C22" w:rsidRPr="0096205B">
        <w:rPr>
          <w:rFonts w:asciiTheme="minorHAnsi" w:hAnsiTheme="minorHAnsi"/>
        </w:rPr>
        <w:t xml:space="preserve">losses as a share of total production </w:t>
      </w:r>
      <w:r w:rsidRPr="0096205B">
        <w:rPr>
          <w:rFonts w:asciiTheme="minorHAnsi" w:hAnsiTheme="minorHAnsi"/>
        </w:rPr>
        <w:t xml:space="preserve">per crop and per year </w:t>
      </w:r>
      <w:r w:rsidR="00847C22" w:rsidRPr="0096205B">
        <w:rPr>
          <w:rFonts w:asciiTheme="minorHAnsi" w:hAnsiTheme="minorHAnsi"/>
        </w:rPr>
        <w:t xml:space="preserve">for the aggregated EU member states </w:t>
      </w:r>
      <w:r w:rsidRPr="0096205B">
        <w:rPr>
          <w:rFonts w:asciiTheme="minorHAnsi" w:hAnsiTheme="minorHAnsi"/>
        </w:rPr>
        <w:t>(Source: Own calculations)</w:t>
      </w:r>
    </w:p>
    <w:p w14:paraId="7818BA7C" w14:textId="2DA9AE41" w:rsidR="00284C30" w:rsidRPr="0096205B" w:rsidRDefault="00284C30" w:rsidP="00284C30">
      <w:pPr>
        <w:spacing w:before="240"/>
        <w:rPr>
          <w:rFonts w:asciiTheme="minorHAnsi" w:hAnsiTheme="minorHAnsi"/>
          <w:lang w:val="en-GB"/>
        </w:rPr>
      </w:pPr>
      <w:r w:rsidRPr="0096205B">
        <w:rPr>
          <w:rFonts w:asciiTheme="minorHAnsi" w:hAnsiTheme="minorHAnsi"/>
          <w:lang w:val="en-US"/>
        </w:rPr>
        <w:t>The results indicate that cereal production losses due to ex</w:t>
      </w:r>
      <w:r w:rsidR="006E321D" w:rsidRPr="0096205B">
        <w:rPr>
          <w:rFonts w:asciiTheme="minorHAnsi" w:hAnsiTheme="minorHAnsi"/>
          <w:lang w:val="en-US"/>
        </w:rPr>
        <w:t>treme weather event range from -</w:t>
      </w:r>
      <w:r w:rsidRPr="0096205B">
        <w:rPr>
          <w:rFonts w:asciiTheme="minorHAnsi" w:hAnsiTheme="minorHAnsi"/>
          <w:lang w:val="en-US"/>
        </w:rPr>
        <w:t xml:space="preserve">3% to -16% (in 2003), root crops (potatoes, sugar beet) from -2% to -9% (1994), oilseeds from -2% to -19% (2003), </w:t>
      </w:r>
      <w:r w:rsidR="00FE208E" w:rsidRPr="0096205B">
        <w:rPr>
          <w:rFonts w:asciiTheme="minorHAnsi" w:hAnsiTheme="minorHAnsi"/>
          <w:lang w:val="en-US"/>
        </w:rPr>
        <w:t>fiber</w:t>
      </w:r>
      <w:r w:rsidRPr="0096205B">
        <w:rPr>
          <w:rFonts w:asciiTheme="minorHAnsi" w:hAnsiTheme="minorHAnsi"/>
          <w:lang w:val="en-US"/>
        </w:rPr>
        <w:t xml:space="preserve"> crops from -3% to -31% (2001) and fodder crops from -2% to -18% (2003), among others. On average, per climate extreme event, cereal production losses range from -5% for barley to -8% for rye and sorghum, with wheat and spelt at -5.7%. </w:t>
      </w:r>
      <w:r w:rsidR="00FE208E" w:rsidRPr="0096205B">
        <w:rPr>
          <w:rFonts w:asciiTheme="minorHAnsi" w:hAnsiTheme="minorHAnsi"/>
          <w:lang w:val="en-US"/>
        </w:rPr>
        <w:t>Fiber</w:t>
      </w:r>
      <w:r w:rsidRPr="0096205B">
        <w:rPr>
          <w:rFonts w:asciiTheme="minorHAnsi" w:hAnsiTheme="minorHAnsi"/>
          <w:lang w:val="en-US"/>
        </w:rPr>
        <w:t xml:space="preserve"> crops and specialty crops and fodder crops show higher average impacts, at around -8%, whereas fodder crops range from -5.1% for green maize to -8.0% for grassland. In terms of most extreme years, it can be seen that the year </w:t>
      </w:r>
      <w:r w:rsidRPr="0096205B">
        <w:rPr>
          <w:rFonts w:asciiTheme="minorHAnsi" w:hAnsiTheme="minorHAnsi"/>
          <w:b/>
          <w:lang w:val="en-US"/>
        </w:rPr>
        <w:t>2003</w:t>
      </w:r>
      <w:r w:rsidRPr="0096205B">
        <w:rPr>
          <w:rFonts w:asciiTheme="minorHAnsi" w:hAnsiTheme="minorHAnsi"/>
          <w:lang w:val="en-US"/>
        </w:rPr>
        <w:t xml:space="preserve"> has been an all-time record of impacts on agricultural production, with a large number of crops showing production losses more than 10%. With -5.9% crop losses on average, </w:t>
      </w:r>
      <w:r w:rsidRPr="0096205B">
        <w:rPr>
          <w:rFonts w:asciiTheme="minorHAnsi" w:hAnsiTheme="minorHAnsi"/>
          <w:b/>
          <w:lang w:val="en-US"/>
        </w:rPr>
        <w:t>2012</w:t>
      </w:r>
      <w:r w:rsidRPr="0096205B">
        <w:rPr>
          <w:rFonts w:asciiTheme="minorHAnsi" w:hAnsiTheme="minorHAnsi"/>
          <w:lang w:val="en-US"/>
        </w:rPr>
        <w:t xml:space="preserve"> has been an exceptional year as well, followed by 2007 and 1983. Adding up both arable and fodder crop production losses, </w:t>
      </w:r>
      <w:r w:rsidRPr="0096205B">
        <w:rPr>
          <w:rFonts w:asciiTheme="minorHAnsi" w:hAnsiTheme="minorHAnsi"/>
          <w:b/>
          <w:lang w:val="en-US"/>
        </w:rPr>
        <w:t xml:space="preserve">2018 </w:t>
      </w:r>
      <w:r w:rsidRPr="0096205B">
        <w:rPr>
          <w:rFonts w:asciiTheme="minorHAnsi" w:hAnsiTheme="minorHAnsi"/>
          <w:lang w:val="en-US"/>
        </w:rPr>
        <w:t xml:space="preserve">records an impact of -3.7%, which is one of the 10 most extreme years, yet in a medium impact range.  </w:t>
      </w:r>
    </w:p>
    <w:p w14:paraId="040DE0D7" w14:textId="16AD454F" w:rsidR="00441055" w:rsidRPr="0096205B" w:rsidRDefault="00DC388D" w:rsidP="00D854B8">
      <w:pPr>
        <w:pStyle w:val="berschrift2BCP"/>
        <w:rPr>
          <w:rFonts w:asciiTheme="minorHAnsi" w:hAnsiTheme="minorHAnsi"/>
        </w:rPr>
      </w:pPr>
      <w:bookmarkStart w:id="35" w:name="_Toc126578607"/>
      <w:r w:rsidRPr="0096205B">
        <w:rPr>
          <w:rFonts w:asciiTheme="minorHAnsi" w:hAnsiTheme="minorHAnsi"/>
        </w:rPr>
        <w:t>3.5 Synthesis of results</w:t>
      </w:r>
      <w:bookmarkEnd w:id="35"/>
    </w:p>
    <w:p w14:paraId="4990BD9B" w14:textId="77777777" w:rsidR="002D1256" w:rsidRPr="0096205B" w:rsidRDefault="002D1256" w:rsidP="002D1256">
      <w:pPr>
        <w:rPr>
          <w:rFonts w:asciiTheme="minorHAnsi" w:hAnsiTheme="minorHAnsi"/>
          <w:lang w:val="en-GB"/>
        </w:rPr>
      </w:pPr>
      <w:r w:rsidRPr="0096205B">
        <w:rPr>
          <w:rFonts w:asciiTheme="minorHAnsi" w:hAnsiTheme="minorHAnsi"/>
          <w:lang w:val="en-GB"/>
        </w:rPr>
        <w:t xml:space="preserve">As the starting point of the climate risk transmission channel, Ch. 2 indicated changing patterns of climate extremes (“hazard”), to which sub-national EU agricultural and forestry activities are exposed. In this chapter, we translated such extreme weather patterns into (potential) crop yield damages by means of a relative damage function. The convex hull approach proves to be a novel and very useful non-parametric method to both analyse and estimate crop yield dependence on weather extremes. Our results show that that the mean yield damage caused by heat waves for </w:t>
      </w:r>
      <w:r w:rsidRPr="0096205B">
        <w:rPr>
          <w:rFonts w:asciiTheme="minorHAnsi" w:hAnsiTheme="minorHAnsi"/>
          <w:lang w:val="en-GB"/>
        </w:rPr>
        <w:lastRenderedPageBreak/>
        <w:t xml:space="preserve">most of the regions in Europe is below 20% and that the number of regions with mean yield damage exceeding 20% may increase substantially under future climate scenarios, in particular in the south of Europe, but also across Europe RCP4.5 and 8.5. However, databases to analyse crop yield damages show large data gaps for most crops and, as a consequence, reliable crop yield damage functions are limited to selected crops and regions. Furthermore, for droughts, which is a more complex climate extreme, estimation of damage functions would benefit from including information on soil conditions and land management strategies (e.g. access to irrigation), yet that may require parametric estimation procedures. </w:t>
      </w:r>
    </w:p>
    <w:p w14:paraId="41D3CD46" w14:textId="77777777" w:rsidR="002D1256" w:rsidRPr="0096205B" w:rsidRDefault="002D1256" w:rsidP="002D1256">
      <w:pPr>
        <w:rPr>
          <w:rFonts w:asciiTheme="minorHAnsi" w:hAnsiTheme="minorHAnsi"/>
          <w:lang w:val="en-GB"/>
        </w:rPr>
      </w:pPr>
      <w:r w:rsidRPr="0096205B">
        <w:rPr>
          <w:rFonts w:asciiTheme="minorHAnsi" w:hAnsiTheme="minorHAnsi"/>
          <w:lang w:val="en-GB"/>
        </w:rPr>
        <w:t xml:space="preserve">In the second part of the chapter, we have translated historical crop yield damages into losses of crop production due to climate extremes (“Shocks”), yet in a type of superposed epoch analysis. We thereby assume that extreme drops in crop yields have been caused by compound weather exceedance patterns, validated by significance tests. However, similar as the crop yields, the assessment of climate extreme induced production losses also suffered from incomplete databases. Nevertheless, we have shown average production losses in response to climate extremes for a limited number of crops at the sub-national level, ranging from 7% to 21% for wheat, to 4%-18% when all crop production losses are aggregated at the regional level. The lower average rates suggest that crop diversification reduces climate impact at the regional and local farm level, but further research is required. </w:t>
      </w:r>
    </w:p>
    <w:p w14:paraId="688C16F8" w14:textId="5CA73319" w:rsidR="002D1256" w:rsidRPr="0096205B" w:rsidRDefault="002D1256" w:rsidP="002D1256">
      <w:pPr>
        <w:rPr>
          <w:rFonts w:asciiTheme="minorHAnsi" w:hAnsiTheme="minorHAnsi"/>
          <w:lang w:val="en-GB"/>
        </w:rPr>
      </w:pPr>
      <w:r w:rsidRPr="0096205B">
        <w:rPr>
          <w:rFonts w:asciiTheme="minorHAnsi" w:hAnsiTheme="minorHAnsi"/>
          <w:lang w:val="en-GB"/>
        </w:rPr>
        <w:t xml:space="preserve">At the national level, a more comprehensive picture of production losses in response to climate extremes has been provided, indicating that France, Germany and Poland suffer from the largest absolute losses for the majority of crops. Impact intensities for larger EU crops such as wheat, potatoes and rapeseed are largely in line with the literature, smaller crop volumes show relatively high losses in response to climate extremes. This may indicate that smaller crops are less adapted to climate extremes, or the data quality may be poor. At the EU level, finally, it has been shown that crop losses in response to climate extremes (all crops per year) result in a 5-6% production loss on average and that the year 2003 is an all-time extreme year (with 8.5% loss in total EU crop production and 12.1% loss in fodder crops). As we were not able to calculate future production losses under different climate extreme scenarios (in absence of scenarios for aggregated climate extremes), we identified three extreme years that will be further elaborated in terms of direct and indirect supply chain impacts in the following chapters, i.e. 2003, 2012, and 2018. In view of the increasing flash droughts and the fact that crop yields are most vulnerable for droughts </w:t>
      </w:r>
      <w:sdt>
        <w:sdtPr>
          <w:rPr>
            <w:rFonts w:asciiTheme="minorHAnsi" w:hAnsiTheme="minorHAnsi"/>
            <w:lang w:val="en-GB"/>
          </w:rPr>
          <w:alias w:val="Don't edit this field"/>
          <w:tag w:val="CitaviPlaceholder#efaf78c8-dbbe-4d3f-a8e6-2373a2f76b74"/>
          <w:id w:val="-1141807499"/>
          <w:placeholder>
            <w:docPart w:val="DefaultPlaceholder_-1854013440"/>
          </w:placeholder>
        </w:sdtPr>
        <w:sdtContent>
          <w:r w:rsidR="0042152F"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}</w:instrText>
          </w:r>
          <w:r w:rsidR="0042152F" w:rsidRPr="0096205B">
            <w:rPr>
              <w:rFonts w:asciiTheme="minorHAnsi" w:hAnsiTheme="minorHAnsi"/>
              <w:lang w:val="en-GB"/>
            </w:rPr>
            <w:fldChar w:fldCharType="separate"/>
          </w:r>
          <w:r w:rsidR="00DE489C" w:rsidRPr="0096205B">
            <w:rPr>
              <w:rFonts w:asciiTheme="minorHAnsi" w:hAnsiTheme="minorHAnsi"/>
              <w:lang w:val="en-GB"/>
            </w:rPr>
            <w:t>(Monteleone et al., 2022)</w:t>
          </w:r>
          <w:r w:rsidR="0042152F" w:rsidRPr="0096205B">
            <w:rPr>
              <w:rFonts w:asciiTheme="minorHAnsi" w:hAnsiTheme="minorHAnsi"/>
              <w:lang w:val="en-GB"/>
            </w:rPr>
            <w:fldChar w:fldCharType="end"/>
          </w:r>
        </w:sdtContent>
      </w:sdt>
      <w:r w:rsidRPr="0096205B">
        <w:rPr>
          <w:rFonts w:asciiTheme="minorHAnsi" w:hAnsiTheme="minorHAnsi"/>
          <w:lang w:val="en-GB"/>
        </w:rPr>
        <w:t>,</w:t>
      </w:r>
      <w:r w:rsidR="00224F04" w:rsidRPr="0096205B">
        <w:rPr>
          <w:rFonts w:asciiTheme="minorHAnsi" w:hAnsiTheme="minorHAnsi"/>
          <w:lang w:val="en-GB"/>
        </w:rPr>
        <w:t xml:space="preserve"> </w:t>
      </w:r>
      <w:r w:rsidRPr="0096205B">
        <w:rPr>
          <w:rFonts w:asciiTheme="minorHAnsi" w:hAnsiTheme="minorHAnsi"/>
          <w:lang w:val="en-GB"/>
        </w:rPr>
        <w:t>however, the results of this chapter suggest an important and increasing risk transmission channel from climate hazards to crop yields and primary production in food and non-food activities in the EU bioeconomy. This is particularly visible at the sub-national level in France, Spain and South-eastern Member States.</w:t>
      </w:r>
    </w:p>
    <w:p w14:paraId="1F407EC4" w14:textId="49F2F575" w:rsidR="00441055" w:rsidRPr="0096205B" w:rsidRDefault="00DC388D" w:rsidP="00D854B8">
      <w:pPr>
        <w:pStyle w:val="berschrift1BCP"/>
        <w:rPr>
          <w:rFonts w:asciiTheme="minorHAnsi" w:hAnsiTheme="minorHAnsi"/>
        </w:rPr>
      </w:pPr>
      <w:bookmarkStart w:id="36" w:name="_Toc126578608"/>
      <w:r w:rsidRPr="0096205B">
        <w:rPr>
          <w:rFonts w:asciiTheme="minorHAnsi" w:hAnsiTheme="minorHAnsi"/>
        </w:rPr>
        <w:t>4. Indirect biophysical impacts of climate extremes in the EU bioeconomy</w:t>
      </w:r>
      <w:bookmarkEnd w:id="36"/>
      <w:r w:rsidRPr="0096205B">
        <w:rPr>
          <w:rFonts w:asciiTheme="minorHAnsi" w:hAnsiTheme="minorHAnsi"/>
        </w:rPr>
        <w:t xml:space="preserve"> </w:t>
      </w:r>
    </w:p>
    <w:p w14:paraId="084BEEDD" w14:textId="188F27B7" w:rsidR="00441055" w:rsidRPr="0096205B" w:rsidRDefault="00B30732">
      <w:pPr>
        <w:spacing w:before="240"/>
        <w:rPr>
          <w:rFonts w:asciiTheme="minorHAnsi" w:hAnsiTheme="minorHAnsi"/>
          <w:lang w:val="en-GB"/>
        </w:rPr>
      </w:pPr>
      <w:r w:rsidRPr="0096205B">
        <w:rPr>
          <w:rFonts w:asciiTheme="minorHAnsi" w:hAnsiTheme="minorHAnsi"/>
          <w:lang w:val="en-GB"/>
        </w:rPr>
        <w:t>Building on the notion of increasing climate hazard risk in agricultural production</w:t>
      </w:r>
      <w:r w:rsidR="00D57DA2" w:rsidRPr="0096205B">
        <w:rPr>
          <w:rFonts w:asciiTheme="minorHAnsi" w:hAnsiTheme="minorHAnsi"/>
          <w:lang w:val="en-GB"/>
        </w:rPr>
        <w:t xml:space="preserve"> (direct impacts)</w:t>
      </w:r>
      <w:r w:rsidRPr="0096205B">
        <w:rPr>
          <w:rFonts w:asciiTheme="minorHAnsi" w:hAnsiTheme="minorHAnsi"/>
          <w:lang w:val="en-GB"/>
        </w:rPr>
        <w:t xml:space="preserve">, this chapter analyses risk propagating impacts of climate extremes </w:t>
      </w:r>
      <w:r w:rsidR="00D57DA2" w:rsidRPr="0096205B">
        <w:rPr>
          <w:rFonts w:asciiTheme="minorHAnsi" w:hAnsiTheme="minorHAnsi"/>
          <w:lang w:val="en-GB"/>
        </w:rPr>
        <w:t>through</w:t>
      </w:r>
      <w:r w:rsidRPr="0096205B">
        <w:rPr>
          <w:rFonts w:asciiTheme="minorHAnsi" w:hAnsiTheme="minorHAnsi"/>
          <w:lang w:val="en-GB"/>
        </w:rPr>
        <w:t xml:space="preserve"> biobased supply chains</w:t>
      </w:r>
      <w:r w:rsidR="00D57DA2" w:rsidRPr="0096205B">
        <w:rPr>
          <w:rFonts w:asciiTheme="minorHAnsi" w:hAnsiTheme="minorHAnsi"/>
          <w:lang w:val="en-GB"/>
        </w:rPr>
        <w:t xml:space="preserve"> on to the household level (indirect impacts), still from a biophysical perspective</w:t>
      </w:r>
      <w:r w:rsidRPr="0096205B">
        <w:rPr>
          <w:rFonts w:asciiTheme="minorHAnsi" w:hAnsiTheme="minorHAnsi"/>
          <w:lang w:val="en-GB"/>
        </w:rPr>
        <w:t xml:space="preserve">. Biobased supply chains concern all economic activities from primary production to final </w:t>
      </w:r>
      <w:r w:rsidRPr="0096205B">
        <w:rPr>
          <w:rFonts w:asciiTheme="minorHAnsi" w:hAnsiTheme="minorHAnsi"/>
          <w:lang w:val="en-GB"/>
        </w:rPr>
        <w:lastRenderedPageBreak/>
        <w:t>consumption, both in plant-based food, in livestock production and related animal based products, as well as non-food biobased products such as textiles and bioenergy. The main research questions guiding this part of the methodological approach are:</w:t>
      </w:r>
    </w:p>
    <w:p w14:paraId="4E00BB35" w14:textId="77777777" w:rsidR="003B41C3" w:rsidRPr="0096205B" w:rsidRDefault="003B41C3" w:rsidP="003B41C3">
      <w:pPr>
        <w:numPr>
          <w:ilvl w:val="0"/>
          <w:numId w:val="15"/>
        </w:numPr>
        <w:spacing w:after="0"/>
        <w:rPr>
          <w:rFonts w:asciiTheme="minorHAnsi" w:hAnsiTheme="minorHAnsi"/>
          <w:lang w:val="en-US"/>
        </w:rPr>
      </w:pPr>
      <w:r w:rsidRPr="0096205B">
        <w:rPr>
          <w:rFonts w:asciiTheme="minorHAnsi" w:hAnsiTheme="minorHAnsi"/>
          <w:lang w:val="en-US"/>
        </w:rPr>
        <w:t>What are vulnerable sectors in the EU bioeconomy, both in terms of supply chain and final consumption activities, subject to impacts of climate extremes?</w:t>
      </w:r>
    </w:p>
    <w:p w14:paraId="7F9A5D41" w14:textId="04A40E20" w:rsidR="00ED563B" w:rsidRPr="0096205B" w:rsidRDefault="00ED563B" w:rsidP="004C5C25">
      <w:pPr>
        <w:numPr>
          <w:ilvl w:val="0"/>
          <w:numId w:val="15"/>
        </w:numPr>
        <w:spacing w:after="0"/>
        <w:rPr>
          <w:rFonts w:asciiTheme="minorHAnsi" w:hAnsiTheme="minorHAnsi"/>
          <w:lang w:val="en-US"/>
        </w:rPr>
      </w:pPr>
      <w:r w:rsidRPr="0096205B">
        <w:rPr>
          <w:rFonts w:asciiTheme="minorHAnsi" w:hAnsiTheme="minorHAnsi"/>
          <w:lang w:val="en-US"/>
        </w:rPr>
        <w:t>Which bioeconomy activities are (particularly) affected by climate induced shocks in their main inputs?</w:t>
      </w:r>
    </w:p>
    <w:p w14:paraId="5FF87BA6" w14:textId="18F6F01B" w:rsidR="00ED563B" w:rsidRPr="0096205B" w:rsidRDefault="00ED563B" w:rsidP="004C5C25">
      <w:pPr>
        <w:numPr>
          <w:ilvl w:val="0"/>
          <w:numId w:val="15"/>
        </w:numPr>
        <w:spacing w:after="0"/>
        <w:rPr>
          <w:rFonts w:asciiTheme="minorHAnsi" w:hAnsiTheme="minorHAnsi"/>
          <w:lang w:val="en-US"/>
        </w:rPr>
      </w:pPr>
      <w:r w:rsidRPr="0096205B">
        <w:rPr>
          <w:rFonts w:asciiTheme="minorHAnsi" w:hAnsiTheme="minorHAnsi"/>
          <w:lang w:val="en-US"/>
        </w:rPr>
        <w:t>How do resilient bioeconomy activities compensate for the losses in affected inputs?</w:t>
      </w:r>
    </w:p>
    <w:p w14:paraId="6417369A" w14:textId="5C08886F" w:rsidR="00441055" w:rsidRPr="0096205B" w:rsidRDefault="00DC388D" w:rsidP="00D854B8">
      <w:pPr>
        <w:pStyle w:val="berschrift2BCP"/>
        <w:rPr>
          <w:rFonts w:asciiTheme="minorHAnsi" w:hAnsiTheme="minorHAnsi"/>
        </w:rPr>
      </w:pPr>
      <w:bookmarkStart w:id="37" w:name="_Toc126578609"/>
      <w:r w:rsidRPr="0096205B">
        <w:rPr>
          <w:rFonts w:asciiTheme="minorHAnsi" w:hAnsiTheme="minorHAnsi"/>
        </w:rPr>
        <w:t xml:space="preserve">4.1 </w:t>
      </w:r>
      <w:r w:rsidR="00070305" w:rsidRPr="0096205B">
        <w:rPr>
          <w:rFonts w:asciiTheme="minorHAnsi" w:hAnsiTheme="minorHAnsi"/>
        </w:rPr>
        <w:t>Brief m</w:t>
      </w:r>
      <w:r w:rsidRPr="0096205B">
        <w:rPr>
          <w:rFonts w:asciiTheme="minorHAnsi" w:hAnsiTheme="minorHAnsi"/>
        </w:rPr>
        <w:t>ethod description</w:t>
      </w:r>
      <w:bookmarkEnd w:id="37"/>
    </w:p>
    <w:p w14:paraId="6A419DCC" w14:textId="0D4804E9" w:rsidR="00B44C14" w:rsidRPr="0096205B" w:rsidRDefault="00A16958">
      <w:pPr>
        <w:rPr>
          <w:rFonts w:asciiTheme="minorHAnsi" w:hAnsiTheme="minorHAnsi"/>
          <w:lang w:val="en-GB"/>
        </w:rPr>
      </w:pPr>
      <w:r w:rsidRPr="0096205B">
        <w:rPr>
          <w:rFonts w:asciiTheme="minorHAnsi" w:hAnsiTheme="minorHAnsi"/>
          <w:lang w:val="en-GB"/>
        </w:rPr>
        <w:t xml:space="preserve">For the analysis of </w:t>
      </w:r>
      <w:r w:rsidR="007D6B03" w:rsidRPr="0096205B">
        <w:rPr>
          <w:rFonts w:asciiTheme="minorHAnsi" w:hAnsiTheme="minorHAnsi"/>
          <w:lang w:val="en-GB"/>
        </w:rPr>
        <w:t xml:space="preserve">indirect </w:t>
      </w:r>
      <w:r w:rsidRPr="0096205B">
        <w:rPr>
          <w:rFonts w:asciiTheme="minorHAnsi" w:hAnsiTheme="minorHAnsi"/>
          <w:lang w:val="en-GB"/>
        </w:rPr>
        <w:t>impacts in biobased supply chains, we have updated and analysed the biophysical supply-use framework “FABIO” (i.e. a food &amp; agriculture biomass input-output model, see</w:t>
      </w:r>
      <w:r w:rsidR="0042152F" w:rsidRPr="0096205B">
        <w:rPr>
          <w:rFonts w:asciiTheme="minorHAnsi" w:hAnsiTheme="minorHAnsi"/>
          <w:lang w:val="en-GB"/>
        </w:rPr>
        <w:t xml:space="preserve"> </w:t>
      </w:r>
      <w:sdt>
        <w:sdtPr>
          <w:rPr>
            <w:rFonts w:asciiTheme="minorHAnsi" w:hAnsiTheme="minorHAnsi"/>
            <w:lang w:val="en-GB"/>
          </w:rPr>
          <w:alias w:val="Don't edit this field"/>
          <w:tag w:val="CitaviPlaceholder#5bb7072f-9e93-4f61-b506-1b80e98bb14f"/>
          <w:id w:val="2064899661"/>
          <w:placeholder>
            <w:docPart w:val="DefaultPlaceholder_-1854013440"/>
          </w:placeholder>
        </w:sdtPr>
        <w:sdtContent>
          <w:r w:rsidR="0042152F" w:rsidRPr="0096205B">
            <w:rPr>
              <w:rFonts w:asciiTheme="minorHAnsi" w:hAnsiTheme="minorHAnsi"/>
              <w:lang w:val="en-GB"/>
            </w:rPr>
            <w:fldChar w:fldCharType="begin"/>
          </w:r>
          <w:r w:rsidR="0098603E" w:rsidRPr="0096205B">
            <w:rPr>
              <w:rFonts w:asciiTheme="minorHAnsi" w:hAnsiTheme="minorHAnsi"/>
              <w:lang w:val="en-GB"/>
            </w:rPr>
            <w:instrText>ADDIN CitaviPlaceholder{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}</w:instrText>
          </w:r>
          <w:r w:rsidR="0042152F" w:rsidRPr="0096205B">
            <w:rPr>
              <w:rFonts w:asciiTheme="minorHAnsi" w:hAnsiTheme="minorHAnsi"/>
              <w:lang w:val="en-GB"/>
            </w:rPr>
            <w:fldChar w:fldCharType="separate"/>
          </w:r>
          <w:r w:rsidR="00DE489C" w:rsidRPr="0096205B">
            <w:rPr>
              <w:rFonts w:asciiTheme="minorHAnsi" w:hAnsiTheme="minorHAnsi"/>
              <w:lang w:val="en-GB"/>
            </w:rPr>
            <w:t>(Bruckner et al., 2019)</w:t>
          </w:r>
          <w:r w:rsidR="0042152F" w:rsidRPr="0096205B">
            <w:rPr>
              <w:rFonts w:asciiTheme="minorHAnsi" w:hAnsiTheme="minorHAnsi"/>
              <w:lang w:val="en-GB"/>
            </w:rPr>
            <w:fldChar w:fldCharType="end"/>
          </w:r>
        </w:sdtContent>
      </w:sdt>
      <w:r w:rsidRPr="0096205B">
        <w:rPr>
          <w:rFonts w:asciiTheme="minorHAnsi" w:hAnsiTheme="minorHAnsi"/>
          <w:lang w:val="en-GB"/>
        </w:rPr>
        <w:t xml:space="preserve"> and “FORBIO” (i.e. a forestry &amp; w</w:t>
      </w:r>
      <w:r w:rsidR="00934573" w:rsidRPr="0096205B">
        <w:rPr>
          <w:rFonts w:asciiTheme="minorHAnsi" w:hAnsiTheme="minorHAnsi"/>
          <w:lang w:val="en-GB"/>
        </w:rPr>
        <w:t xml:space="preserve">ood biomass input-output model, </w:t>
      </w:r>
      <w:sdt>
        <w:sdtPr>
          <w:rPr>
            <w:rFonts w:asciiTheme="minorHAnsi" w:hAnsiTheme="minorHAnsi"/>
            <w:lang w:val="en-GB"/>
          </w:rPr>
          <w:alias w:val="Don't edit this field"/>
          <w:tag w:val="CitaviPlaceholder#f45163ef-e6d4-4472-9203-fc70c718ae00"/>
          <w:id w:val="47586496"/>
          <w:placeholder>
            <w:docPart w:val="DefaultPlaceholder_-1854013440"/>
          </w:placeholder>
        </w:sdtPr>
        <w:sdtContent>
          <w:r w:rsidR="00934573" w:rsidRPr="0096205B">
            <w:rPr>
              <w:rFonts w:asciiTheme="minorHAnsi" w:hAnsiTheme="minorHAnsi"/>
              <w:lang w:val="en-GB"/>
            </w:rPr>
            <w:fldChar w:fldCharType="begin"/>
          </w:r>
          <w:r w:rsidR="00934573" w:rsidRPr="0096205B">
            <w:rPr>
              <w:rFonts w:asciiTheme="minorHAnsi" w:hAnsiTheme="minorHAnsi"/>
              <w:lang w:val="en-GB"/>
            </w:rPr>
            <w:instrText>ADDIN CitaviPlaceholder{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}</w:instrText>
          </w:r>
          <w:r w:rsidR="00934573" w:rsidRPr="0096205B">
            <w:rPr>
              <w:rFonts w:asciiTheme="minorHAnsi" w:hAnsiTheme="minorHAnsi"/>
              <w:lang w:val="en-GB"/>
            </w:rPr>
            <w:fldChar w:fldCharType="separate"/>
          </w:r>
          <w:r w:rsidR="00DE489C" w:rsidRPr="0096205B">
            <w:rPr>
              <w:rFonts w:asciiTheme="minorHAnsi" w:hAnsiTheme="minorHAnsi"/>
              <w:lang w:val="en-GB"/>
            </w:rPr>
            <w:t>(Rosadio et al., in preparation)</w:t>
          </w:r>
          <w:r w:rsidR="00934573" w:rsidRPr="0096205B">
            <w:rPr>
              <w:rFonts w:asciiTheme="minorHAnsi" w:hAnsiTheme="minorHAnsi"/>
              <w:lang w:val="en-GB"/>
            </w:rPr>
            <w:fldChar w:fldCharType="end"/>
          </w:r>
        </w:sdtContent>
      </w:sdt>
      <w:r w:rsidRPr="0096205B">
        <w:rPr>
          <w:rFonts w:asciiTheme="minorHAnsi" w:hAnsiTheme="minorHAnsi"/>
          <w:lang w:val="en-GB"/>
        </w:rPr>
        <w:t xml:space="preserve">). </w:t>
      </w:r>
      <w:r w:rsidR="002D6A57" w:rsidRPr="0096205B">
        <w:rPr>
          <w:rFonts w:asciiTheme="minorHAnsi" w:hAnsiTheme="minorHAnsi"/>
          <w:lang w:val="en-GB"/>
        </w:rPr>
        <w:t xml:space="preserve">These global databases depict time series </w:t>
      </w:r>
      <w:r w:rsidR="00B44C14" w:rsidRPr="0096205B">
        <w:rPr>
          <w:rFonts w:asciiTheme="minorHAnsi" w:hAnsiTheme="minorHAnsi"/>
          <w:lang w:val="en-GB"/>
        </w:rPr>
        <w:t>(</w:t>
      </w:r>
      <w:r w:rsidR="007D6B03" w:rsidRPr="0096205B">
        <w:rPr>
          <w:rFonts w:asciiTheme="minorHAnsi" w:hAnsiTheme="minorHAnsi"/>
          <w:lang w:val="en-GB"/>
        </w:rPr>
        <w:t>FABIO: 1986-2020</w:t>
      </w:r>
      <w:r w:rsidR="00B44C14" w:rsidRPr="0096205B">
        <w:rPr>
          <w:rFonts w:asciiTheme="minorHAnsi" w:hAnsiTheme="minorHAnsi"/>
          <w:lang w:val="en-GB"/>
        </w:rPr>
        <w:t xml:space="preserve">, </w:t>
      </w:r>
      <w:r w:rsidR="007D6B03" w:rsidRPr="0096205B">
        <w:rPr>
          <w:rFonts w:asciiTheme="minorHAnsi" w:hAnsiTheme="minorHAnsi"/>
          <w:lang w:val="en-GB"/>
        </w:rPr>
        <w:t xml:space="preserve">FORBIO: </w:t>
      </w:r>
      <w:r w:rsidR="00B44C14" w:rsidRPr="0096205B">
        <w:rPr>
          <w:rFonts w:asciiTheme="minorHAnsi" w:hAnsiTheme="minorHAnsi"/>
          <w:lang w:val="en-GB"/>
        </w:rPr>
        <w:t xml:space="preserve">1997-2017) </w:t>
      </w:r>
      <w:r w:rsidR="002D6A57" w:rsidRPr="0096205B">
        <w:rPr>
          <w:rFonts w:asciiTheme="minorHAnsi" w:hAnsiTheme="minorHAnsi"/>
          <w:lang w:val="en-GB"/>
        </w:rPr>
        <w:t xml:space="preserve">of the global production and consumption of </w:t>
      </w:r>
      <w:r w:rsidR="00B44C14" w:rsidRPr="0096205B">
        <w:rPr>
          <w:rFonts w:asciiTheme="minorHAnsi" w:hAnsiTheme="minorHAnsi"/>
          <w:lang w:val="en-GB"/>
        </w:rPr>
        <w:t xml:space="preserve">&gt; 100 different </w:t>
      </w:r>
      <w:r w:rsidR="002D6A57" w:rsidRPr="0096205B">
        <w:rPr>
          <w:rFonts w:asciiTheme="minorHAnsi" w:hAnsiTheme="minorHAnsi"/>
          <w:lang w:val="en-GB"/>
        </w:rPr>
        <w:t>biomass products, connec</w:t>
      </w:r>
      <w:r w:rsidR="00B44C14" w:rsidRPr="0096205B">
        <w:rPr>
          <w:rFonts w:asciiTheme="minorHAnsi" w:hAnsiTheme="minorHAnsi"/>
          <w:lang w:val="en-GB"/>
        </w:rPr>
        <w:t xml:space="preserve">ted by trade flows among all (&gt;100) activities in each of the </w:t>
      </w:r>
      <w:r w:rsidR="007D6B03" w:rsidRPr="0096205B">
        <w:rPr>
          <w:rFonts w:asciiTheme="minorHAnsi" w:hAnsiTheme="minorHAnsi"/>
          <w:lang w:val="en-GB"/>
        </w:rPr>
        <w:t>192 regions</w:t>
      </w:r>
      <w:r w:rsidR="00B44C14" w:rsidRPr="0096205B">
        <w:rPr>
          <w:rFonts w:asciiTheme="minorHAnsi" w:hAnsiTheme="minorHAnsi"/>
          <w:lang w:val="en-GB"/>
        </w:rPr>
        <w:t xml:space="preserve">. For the purpose of the analysis in BIOCLIMAPATHS, we focus on the EU member states and </w:t>
      </w:r>
      <w:r w:rsidR="00F94FA9">
        <w:rPr>
          <w:rFonts w:asciiTheme="minorHAnsi" w:hAnsiTheme="minorHAnsi"/>
          <w:lang w:val="en-GB"/>
        </w:rPr>
        <w:t xml:space="preserve">its trade relations with the rest of the world </w:t>
      </w:r>
      <w:r w:rsidR="00B44C14" w:rsidRPr="0096205B">
        <w:rPr>
          <w:rFonts w:asciiTheme="minorHAnsi" w:hAnsiTheme="minorHAnsi"/>
          <w:lang w:val="en-GB"/>
        </w:rPr>
        <w:t xml:space="preserve">in order to assess interdependencies </w:t>
      </w:r>
      <w:r w:rsidR="004A0CD4" w:rsidRPr="0096205B">
        <w:rPr>
          <w:rFonts w:asciiTheme="minorHAnsi" w:hAnsiTheme="minorHAnsi"/>
          <w:lang w:val="en-GB"/>
        </w:rPr>
        <w:t>among the EU and</w:t>
      </w:r>
      <w:r w:rsidR="00B44C14" w:rsidRPr="0096205B">
        <w:rPr>
          <w:rFonts w:asciiTheme="minorHAnsi" w:hAnsiTheme="minorHAnsi"/>
          <w:lang w:val="en-GB"/>
        </w:rPr>
        <w:t xml:space="preserve"> RoW in years of climate extremes. </w:t>
      </w:r>
    </w:p>
    <w:p w14:paraId="0017E3D7" w14:textId="0FEF21FB" w:rsidR="004C4749" w:rsidRPr="0096205B" w:rsidRDefault="000033CF" w:rsidP="004C4749">
      <w:pPr>
        <w:rPr>
          <w:rFonts w:asciiTheme="minorHAnsi" w:hAnsiTheme="minorHAnsi"/>
          <w:lang w:val="en-US"/>
        </w:rPr>
      </w:pPr>
      <w:r w:rsidRPr="0096205B">
        <w:rPr>
          <w:rFonts w:asciiTheme="minorHAnsi" w:hAnsiTheme="minorHAnsi"/>
          <w:lang w:val="en-US"/>
        </w:rPr>
        <w:t xml:space="preserve">The </w:t>
      </w:r>
      <w:r w:rsidR="00A7608C" w:rsidRPr="0096205B">
        <w:rPr>
          <w:rFonts w:asciiTheme="minorHAnsi" w:hAnsiTheme="minorHAnsi"/>
          <w:lang w:val="en-US"/>
        </w:rPr>
        <w:t>analysis has been</w:t>
      </w:r>
      <w:r w:rsidRPr="0096205B">
        <w:rPr>
          <w:rFonts w:asciiTheme="minorHAnsi" w:hAnsiTheme="minorHAnsi"/>
          <w:lang w:val="en-US"/>
        </w:rPr>
        <w:t xml:space="preserve"> carried out in three</w:t>
      </w:r>
      <w:r w:rsidR="004C4749" w:rsidRPr="0096205B">
        <w:rPr>
          <w:rFonts w:asciiTheme="minorHAnsi" w:hAnsiTheme="minorHAnsi"/>
          <w:lang w:val="en-US"/>
        </w:rPr>
        <w:t xml:space="preserve"> steps:</w:t>
      </w:r>
    </w:p>
    <w:p w14:paraId="0B0ECEC7" w14:textId="17DBA2CC" w:rsidR="004C4749" w:rsidRPr="0096205B" w:rsidRDefault="000033CF" w:rsidP="004C4749">
      <w:pPr>
        <w:rPr>
          <w:rFonts w:asciiTheme="minorHAnsi" w:hAnsiTheme="minorHAnsi"/>
          <w:lang w:val="en-US"/>
        </w:rPr>
      </w:pPr>
      <w:r w:rsidRPr="0096205B">
        <w:rPr>
          <w:rFonts w:asciiTheme="minorHAnsi" w:hAnsiTheme="minorHAnsi"/>
          <w:lang w:val="en-US"/>
        </w:rPr>
        <w:t xml:space="preserve">(1) </w:t>
      </w:r>
      <w:r w:rsidR="00E62859" w:rsidRPr="0096205B">
        <w:rPr>
          <w:rFonts w:asciiTheme="minorHAnsi" w:hAnsiTheme="minorHAnsi"/>
          <w:lang w:val="en-US"/>
        </w:rPr>
        <w:t>B</w:t>
      </w:r>
      <w:r w:rsidR="004A0CD4" w:rsidRPr="0096205B">
        <w:rPr>
          <w:rFonts w:asciiTheme="minorHAnsi" w:hAnsiTheme="minorHAnsi"/>
          <w:lang w:val="en-US"/>
        </w:rPr>
        <w:t xml:space="preserve">ased on the validated impacts of climate extremes </w:t>
      </w:r>
      <w:r w:rsidR="00101E20" w:rsidRPr="0096205B">
        <w:rPr>
          <w:rFonts w:asciiTheme="minorHAnsi" w:hAnsiTheme="minorHAnsi"/>
          <w:lang w:val="en-US"/>
        </w:rPr>
        <w:t>on crop production at the member state</w:t>
      </w:r>
      <w:r w:rsidR="004A0CD4" w:rsidRPr="0096205B">
        <w:rPr>
          <w:rFonts w:asciiTheme="minorHAnsi" w:hAnsiTheme="minorHAnsi"/>
          <w:lang w:val="en-US"/>
        </w:rPr>
        <w:t xml:space="preserve"> level (C</w:t>
      </w:r>
      <w:r w:rsidR="00ED2C23" w:rsidRPr="0096205B">
        <w:rPr>
          <w:rFonts w:asciiTheme="minorHAnsi" w:hAnsiTheme="minorHAnsi"/>
          <w:lang w:val="en-US"/>
        </w:rPr>
        <w:t>h.</w:t>
      </w:r>
      <w:r w:rsidR="004A0CD4" w:rsidRPr="0096205B">
        <w:rPr>
          <w:rFonts w:asciiTheme="minorHAnsi" w:hAnsiTheme="minorHAnsi"/>
          <w:lang w:val="en-US"/>
        </w:rPr>
        <w:t xml:space="preserve"> </w:t>
      </w:r>
      <w:r w:rsidR="00ED2C23" w:rsidRPr="0096205B">
        <w:rPr>
          <w:rFonts w:asciiTheme="minorHAnsi" w:hAnsiTheme="minorHAnsi"/>
          <w:lang w:val="en-US"/>
        </w:rPr>
        <w:t>3.3</w:t>
      </w:r>
      <w:r w:rsidR="004A0CD4" w:rsidRPr="0096205B">
        <w:rPr>
          <w:rFonts w:asciiTheme="minorHAnsi" w:hAnsiTheme="minorHAnsi"/>
          <w:lang w:val="en-US"/>
        </w:rPr>
        <w:t>), we select</w:t>
      </w:r>
      <w:r w:rsidR="00A7608C" w:rsidRPr="0096205B">
        <w:rPr>
          <w:rFonts w:asciiTheme="minorHAnsi" w:hAnsiTheme="minorHAnsi"/>
          <w:lang w:val="en-US"/>
        </w:rPr>
        <w:t>ed</w:t>
      </w:r>
      <w:r w:rsidR="00101E20" w:rsidRPr="0096205B">
        <w:rPr>
          <w:rFonts w:asciiTheme="minorHAnsi" w:hAnsiTheme="minorHAnsi"/>
          <w:lang w:val="en-US"/>
        </w:rPr>
        <w:t xml:space="preserve"> the five </w:t>
      </w:r>
      <w:r w:rsidR="00F24B70">
        <w:rPr>
          <w:rFonts w:asciiTheme="minorHAnsi" w:hAnsiTheme="minorHAnsi"/>
          <w:lang w:val="en-US"/>
        </w:rPr>
        <w:t>most extreme years in terms of climate impact at the EU level, i.e. 2003, 2006, 2012, 2013 and</w:t>
      </w:r>
      <w:r w:rsidR="00F24B70" w:rsidRPr="00F24B70">
        <w:rPr>
          <w:rFonts w:asciiTheme="minorHAnsi" w:hAnsiTheme="minorHAnsi"/>
          <w:lang w:val="en-US"/>
        </w:rPr>
        <w:t xml:space="preserve"> 2018</w:t>
      </w:r>
      <w:r w:rsidR="00F24B70">
        <w:rPr>
          <w:rFonts w:asciiTheme="minorHAnsi" w:hAnsiTheme="minorHAnsi"/>
          <w:lang w:val="en-US"/>
        </w:rPr>
        <w:t xml:space="preserve">. </w:t>
      </w:r>
      <w:r w:rsidR="00F24B70" w:rsidRPr="00F24B70">
        <w:rPr>
          <w:rFonts w:asciiTheme="minorHAnsi" w:hAnsiTheme="minorHAnsi"/>
          <w:lang w:val="en-US"/>
        </w:rPr>
        <w:t xml:space="preserve"> </w:t>
      </w:r>
      <w:r w:rsidR="00F24B70">
        <w:rPr>
          <w:rFonts w:asciiTheme="minorHAnsi" w:hAnsiTheme="minorHAnsi"/>
          <w:lang w:val="en-US"/>
        </w:rPr>
        <w:t>We calculated the difference in biophysical inputs and outputs of the EU bioeconomy activities as the average of the most extreme years and</w:t>
      </w:r>
      <w:r w:rsidR="00FC0AF7">
        <w:rPr>
          <w:rFonts w:asciiTheme="minorHAnsi" w:hAnsiTheme="minorHAnsi"/>
          <w:lang w:val="en-US"/>
        </w:rPr>
        <w:t xml:space="preserve"> compared that with </w:t>
      </w:r>
      <w:r w:rsidR="00F24B70">
        <w:rPr>
          <w:rFonts w:asciiTheme="minorHAnsi" w:hAnsiTheme="minorHAnsi"/>
          <w:lang w:val="en-US"/>
        </w:rPr>
        <w:t xml:space="preserve">the </w:t>
      </w:r>
      <w:r w:rsidR="00FC0AF7">
        <w:rPr>
          <w:rFonts w:asciiTheme="minorHAnsi" w:hAnsiTheme="minorHAnsi"/>
          <w:lang w:val="en-US"/>
        </w:rPr>
        <w:t>average of all other (non-extreme) years in the ti</w:t>
      </w:r>
      <w:r w:rsidR="00F24B70">
        <w:rPr>
          <w:rFonts w:asciiTheme="minorHAnsi" w:hAnsiTheme="minorHAnsi"/>
          <w:lang w:val="en-US"/>
        </w:rPr>
        <w:t xml:space="preserve">me series </w:t>
      </w:r>
      <w:r w:rsidR="00FC0AF7">
        <w:rPr>
          <w:rFonts w:asciiTheme="minorHAnsi" w:hAnsiTheme="minorHAnsi"/>
          <w:lang w:val="en-US"/>
        </w:rPr>
        <w:t>(</w:t>
      </w:r>
      <w:r w:rsidR="00F24B70">
        <w:rPr>
          <w:rFonts w:asciiTheme="minorHAnsi" w:hAnsiTheme="minorHAnsi"/>
          <w:lang w:val="en-US"/>
        </w:rPr>
        <w:t>1986-2020</w:t>
      </w:r>
      <w:r w:rsidR="00FC0AF7">
        <w:rPr>
          <w:rFonts w:asciiTheme="minorHAnsi" w:hAnsiTheme="minorHAnsi"/>
          <w:lang w:val="en-US"/>
        </w:rPr>
        <w:t>)</w:t>
      </w:r>
      <w:r w:rsidR="00F24B70">
        <w:rPr>
          <w:rFonts w:asciiTheme="minorHAnsi" w:hAnsiTheme="minorHAnsi"/>
          <w:lang w:val="en-US"/>
        </w:rPr>
        <w:t>.</w:t>
      </w:r>
      <w:r w:rsidR="00A7608C" w:rsidRPr="0096205B">
        <w:rPr>
          <w:rFonts w:asciiTheme="minorHAnsi" w:hAnsiTheme="minorHAnsi"/>
          <w:lang w:val="en-US"/>
        </w:rPr>
        <w:t xml:space="preserve"> We </w:t>
      </w:r>
      <w:r w:rsidR="00FC0AF7">
        <w:rPr>
          <w:rFonts w:asciiTheme="minorHAnsi" w:hAnsiTheme="minorHAnsi"/>
          <w:lang w:val="en-US"/>
        </w:rPr>
        <w:t xml:space="preserve">first </w:t>
      </w:r>
      <w:r w:rsidR="004C4749" w:rsidRPr="0096205B">
        <w:rPr>
          <w:rFonts w:asciiTheme="minorHAnsi" w:hAnsiTheme="minorHAnsi"/>
          <w:lang w:val="en-US"/>
        </w:rPr>
        <w:t>analyse</w:t>
      </w:r>
      <w:r w:rsidR="00FC0AF7">
        <w:rPr>
          <w:rFonts w:asciiTheme="minorHAnsi" w:hAnsiTheme="minorHAnsi"/>
          <w:lang w:val="en-US"/>
        </w:rPr>
        <w:t>d</w:t>
      </w:r>
      <w:r w:rsidR="004C4749" w:rsidRPr="0096205B">
        <w:rPr>
          <w:rFonts w:asciiTheme="minorHAnsi" w:hAnsiTheme="minorHAnsi"/>
          <w:lang w:val="en-US"/>
        </w:rPr>
        <w:t xml:space="preserve"> the distribution of </w:t>
      </w:r>
      <w:r w:rsidR="00A7608C" w:rsidRPr="0096205B">
        <w:rPr>
          <w:rFonts w:asciiTheme="minorHAnsi" w:hAnsiTheme="minorHAnsi"/>
          <w:lang w:val="en-US"/>
        </w:rPr>
        <w:t xml:space="preserve">the </w:t>
      </w:r>
      <w:r w:rsidR="00B96C8F" w:rsidRPr="0096205B">
        <w:rPr>
          <w:rFonts w:asciiTheme="minorHAnsi" w:hAnsiTheme="minorHAnsi"/>
          <w:lang w:val="en-US"/>
        </w:rPr>
        <w:t xml:space="preserve">supply shocks </w:t>
      </w:r>
      <w:r w:rsidR="00A7608C" w:rsidRPr="0096205B">
        <w:rPr>
          <w:rFonts w:asciiTheme="minorHAnsi" w:hAnsiTheme="minorHAnsi"/>
          <w:lang w:val="en-US"/>
        </w:rPr>
        <w:t>to</w:t>
      </w:r>
      <w:r w:rsidR="00F24B70">
        <w:rPr>
          <w:rFonts w:asciiTheme="minorHAnsi" w:hAnsiTheme="minorHAnsi"/>
          <w:lang w:val="en-US"/>
        </w:rPr>
        <w:t xml:space="preserve"> all industrial</w:t>
      </w:r>
      <w:r w:rsidR="00B96C8F" w:rsidRPr="0096205B">
        <w:rPr>
          <w:rFonts w:asciiTheme="minorHAnsi" w:hAnsiTheme="minorHAnsi"/>
          <w:lang w:val="en-US"/>
        </w:rPr>
        <w:t xml:space="preserve"> and final consumption activities</w:t>
      </w:r>
      <w:r w:rsidR="00242E00" w:rsidRPr="0096205B">
        <w:rPr>
          <w:rFonts w:asciiTheme="minorHAnsi" w:hAnsiTheme="minorHAnsi"/>
          <w:lang w:val="en-US"/>
        </w:rPr>
        <w:t xml:space="preserve"> (supply perspective</w:t>
      </w:r>
      <w:r w:rsidR="00B96C8F" w:rsidRPr="0096205B">
        <w:rPr>
          <w:rFonts w:asciiTheme="minorHAnsi" w:hAnsiTheme="minorHAnsi"/>
          <w:lang w:val="en-US"/>
        </w:rPr>
        <w:t>, section 4.2</w:t>
      </w:r>
      <w:r w:rsidR="00242E00" w:rsidRPr="0096205B">
        <w:rPr>
          <w:rFonts w:asciiTheme="minorHAnsi" w:hAnsiTheme="minorHAnsi"/>
          <w:lang w:val="en-US"/>
        </w:rPr>
        <w:t>)</w:t>
      </w:r>
      <w:r w:rsidR="004C4749" w:rsidRPr="0096205B">
        <w:rPr>
          <w:rFonts w:asciiTheme="minorHAnsi" w:hAnsiTheme="minorHAnsi"/>
          <w:lang w:val="en-US"/>
        </w:rPr>
        <w:t>;</w:t>
      </w:r>
      <w:r w:rsidR="004A0CD4" w:rsidRPr="0096205B">
        <w:rPr>
          <w:rFonts w:asciiTheme="minorHAnsi" w:hAnsiTheme="minorHAnsi"/>
          <w:lang w:val="en-US"/>
        </w:rPr>
        <w:t xml:space="preserve"> </w:t>
      </w:r>
    </w:p>
    <w:p w14:paraId="5DADF37D" w14:textId="72E1B0AB" w:rsidR="004C4749" w:rsidRPr="0096205B" w:rsidRDefault="000033CF" w:rsidP="00802B99">
      <w:pPr>
        <w:rPr>
          <w:rFonts w:asciiTheme="minorHAnsi" w:hAnsiTheme="minorHAnsi"/>
          <w:lang w:val="en-US"/>
        </w:rPr>
      </w:pPr>
      <w:r w:rsidRPr="0096205B">
        <w:rPr>
          <w:rFonts w:asciiTheme="minorHAnsi" w:hAnsiTheme="minorHAnsi"/>
          <w:lang w:val="en-US"/>
        </w:rPr>
        <w:t>(2)</w:t>
      </w:r>
      <w:r w:rsidR="00ED2C23" w:rsidRPr="0096205B">
        <w:rPr>
          <w:rFonts w:asciiTheme="minorHAnsi" w:hAnsiTheme="minorHAnsi"/>
          <w:lang w:val="en-US"/>
        </w:rPr>
        <w:t xml:space="preserve"> </w:t>
      </w:r>
      <w:r w:rsidR="004C5C25" w:rsidRPr="0096205B">
        <w:rPr>
          <w:rFonts w:asciiTheme="minorHAnsi" w:hAnsiTheme="minorHAnsi"/>
          <w:lang w:val="en-US"/>
        </w:rPr>
        <w:t>B</w:t>
      </w:r>
      <w:r w:rsidR="00E62859" w:rsidRPr="0096205B">
        <w:rPr>
          <w:rFonts w:asciiTheme="minorHAnsi" w:hAnsiTheme="minorHAnsi"/>
          <w:lang w:val="en-US"/>
        </w:rPr>
        <w:t xml:space="preserve">ased on the assumption that </w:t>
      </w:r>
      <w:r w:rsidR="00FC0AF7">
        <w:rPr>
          <w:rFonts w:asciiTheme="minorHAnsi" w:hAnsiTheme="minorHAnsi"/>
          <w:lang w:val="en-US"/>
        </w:rPr>
        <w:t xml:space="preserve">both </w:t>
      </w:r>
      <w:r w:rsidR="00E62859" w:rsidRPr="0096205B">
        <w:rPr>
          <w:rFonts w:asciiTheme="minorHAnsi" w:hAnsiTheme="minorHAnsi"/>
          <w:lang w:val="en-US"/>
        </w:rPr>
        <w:t>industries and final consumption activities in the bioeconomy will respond to shocks in supply of their (main) inputs, we anal</w:t>
      </w:r>
      <w:r w:rsidR="00FC0AF7">
        <w:rPr>
          <w:rFonts w:asciiTheme="minorHAnsi" w:hAnsiTheme="minorHAnsi"/>
          <w:lang w:val="en-US"/>
        </w:rPr>
        <w:t>ysed the impact</w:t>
      </w:r>
      <w:r w:rsidR="00E62859" w:rsidRPr="0096205B">
        <w:rPr>
          <w:rFonts w:asciiTheme="minorHAnsi" w:hAnsiTheme="minorHAnsi"/>
          <w:lang w:val="en-US"/>
        </w:rPr>
        <w:t xml:space="preserve"> </w:t>
      </w:r>
      <w:r w:rsidR="00FC0AF7">
        <w:rPr>
          <w:rFonts w:asciiTheme="minorHAnsi" w:hAnsiTheme="minorHAnsi"/>
          <w:lang w:val="en-US"/>
        </w:rPr>
        <w:t xml:space="preserve">and the propagation channel of the </w:t>
      </w:r>
      <w:r w:rsidR="00E62859" w:rsidRPr="0096205B">
        <w:rPr>
          <w:rFonts w:asciiTheme="minorHAnsi" w:hAnsiTheme="minorHAnsi"/>
          <w:lang w:val="en-US"/>
        </w:rPr>
        <w:t xml:space="preserve">shock </w:t>
      </w:r>
      <w:r w:rsidR="00FC0AF7">
        <w:rPr>
          <w:rFonts w:asciiTheme="minorHAnsi" w:hAnsiTheme="minorHAnsi"/>
          <w:lang w:val="en-US"/>
        </w:rPr>
        <w:t xml:space="preserve">in biobased inputs </w:t>
      </w:r>
      <w:r w:rsidR="00E62859" w:rsidRPr="0096205B">
        <w:rPr>
          <w:rFonts w:asciiTheme="minorHAnsi" w:hAnsiTheme="minorHAnsi"/>
          <w:lang w:val="en-US"/>
        </w:rPr>
        <w:t xml:space="preserve">(all inputs that have been affected by climate extremes) by activity in the global trade network. We </w:t>
      </w:r>
      <w:r w:rsidR="00F24B70">
        <w:rPr>
          <w:rFonts w:asciiTheme="minorHAnsi" w:hAnsiTheme="minorHAnsi"/>
          <w:lang w:val="en-US"/>
        </w:rPr>
        <w:t xml:space="preserve">identified the main affected regions as well as the industrial and final demand activities therein. </w:t>
      </w:r>
      <w:r w:rsidR="00627FA3">
        <w:rPr>
          <w:rFonts w:asciiTheme="minorHAnsi" w:hAnsiTheme="minorHAnsi"/>
          <w:lang w:val="en-US"/>
        </w:rPr>
        <w:t xml:space="preserve">Furthermore, we </w:t>
      </w:r>
      <w:r w:rsidR="00E62859" w:rsidRPr="0096205B">
        <w:rPr>
          <w:rFonts w:asciiTheme="minorHAnsi" w:hAnsiTheme="minorHAnsi"/>
          <w:lang w:val="en-US"/>
        </w:rPr>
        <w:t xml:space="preserve">analysed selected activities in terms of mitigation strategies (i.e. </w:t>
      </w:r>
      <w:r w:rsidR="005A09CA" w:rsidRPr="0096205B">
        <w:rPr>
          <w:rFonts w:asciiTheme="minorHAnsi" w:hAnsiTheme="minorHAnsi"/>
          <w:lang w:val="en-US"/>
        </w:rPr>
        <w:t xml:space="preserve">turning to other inputs and/or other regions) </w:t>
      </w:r>
      <w:r w:rsidR="00E62859" w:rsidRPr="0096205B">
        <w:rPr>
          <w:rFonts w:asciiTheme="minorHAnsi" w:hAnsiTheme="minorHAnsi"/>
          <w:lang w:val="en-US"/>
        </w:rPr>
        <w:t xml:space="preserve">in the global resource system </w:t>
      </w:r>
      <w:r w:rsidR="005A09CA" w:rsidRPr="0096205B">
        <w:rPr>
          <w:rFonts w:asciiTheme="minorHAnsi" w:hAnsiTheme="minorHAnsi"/>
          <w:lang w:val="en-US"/>
        </w:rPr>
        <w:t xml:space="preserve">of the EU bioeconomy </w:t>
      </w:r>
      <w:r w:rsidR="00ED2C23" w:rsidRPr="0096205B">
        <w:rPr>
          <w:rFonts w:asciiTheme="minorHAnsi" w:hAnsiTheme="minorHAnsi"/>
          <w:lang w:val="en-US"/>
        </w:rPr>
        <w:t>(use perspective, section 4.3)</w:t>
      </w:r>
      <w:r w:rsidR="004C4749" w:rsidRPr="0096205B">
        <w:rPr>
          <w:rFonts w:asciiTheme="minorHAnsi" w:hAnsiTheme="minorHAnsi"/>
          <w:lang w:val="en-US"/>
        </w:rPr>
        <w:t>.</w:t>
      </w:r>
      <w:r w:rsidR="00B96C8F" w:rsidRPr="0096205B">
        <w:rPr>
          <w:rFonts w:asciiTheme="minorHAnsi" w:hAnsiTheme="minorHAnsi"/>
          <w:lang w:val="en-US"/>
        </w:rPr>
        <w:t xml:space="preserve"> </w:t>
      </w:r>
    </w:p>
    <w:p w14:paraId="50972304" w14:textId="594FAAA1" w:rsidR="00441055" w:rsidRDefault="00DC388D" w:rsidP="00D854B8">
      <w:pPr>
        <w:pStyle w:val="berschrift2BCP"/>
        <w:rPr>
          <w:rFonts w:asciiTheme="minorHAnsi" w:hAnsiTheme="minorHAnsi"/>
        </w:rPr>
      </w:pPr>
      <w:r w:rsidRPr="0096205B">
        <w:rPr>
          <w:rFonts w:asciiTheme="minorHAnsi" w:hAnsiTheme="minorHAnsi"/>
        </w:rPr>
        <w:lastRenderedPageBreak/>
        <w:t>4.2 Impact propagation of climate hazard re</w:t>
      </w:r>
      <w:r w:rsidR="00956057">
        <w:rPr>
          <w:rFonts w:asciiTheme="minorHAnsi" w:hAnsiTheme="minorHAnsi"/>
        </w:rPr>
        <w:t>lated shocks in the EU Bioeconomy: supply perspective</w:t>
      </w:r>
    </w:p>
    <w:p w14:paraId="1986B0F6" w14:textId="528FBA4D" w:rsidR="007E7D75" w:rsidRDefault="007E7D75" w:rsidP="00D854B8">
      <w:pPr>
        <w:pStyle w:val="berschrift2BCP"/>
        <w:rPr>
          <w:rFonts w:asciiTheme="minorHAnsi" w:hAnsiTheme="minorHAnsi"/>
          <w:sz w:val="22"/>
          <w:szCs w:val="22"/>
        </w:rPr>
      </w:pPr>
      <w:r>
        <w:rPr>
          <w:rFonts w:asciiTheme="minorHAnsi" w:hAnsiTheme="minorHAnsi"/>
          <w:sz w:val="22"/>
          <w:szCs w:val="22"/>
        </w:rPr>
        <w:t>Figure 4.1</w:t>
      </w:r>
      <w:r w:rsidR="0058778B" w:rsidRPr="0058778B">
        <w:rPr>
          <w:rFonts w:asciiTheme="minorHAnsi" w:hAnsiTheme="minorHAnsi"/>
          <w:sz w:val="22"/>
          <w:szCs w:val="22"/>
        </w:rPr>
        <w:t xml:space="preserve"> indicates how </w:t>
      </w:r>
      <w:r w:rsidR="0058778B">
        <w:rPr>
          <w:rFonts w:asciiTheme="minorHAnsi" w:hAnsiTheme="minorHAnsi"/>
          <w:sz w:val="22"/>
          <w:szCs w:val="22"/>
        </w:rPr>
        <w:t>climate hazards propagate through EU bioeconomy supply chains, i.e. from primary crop production to livestock production, further processing, final demand</w:t>
      </w:r>
      <w:r>
        <w:rPr>
          <w:rFonts w:asciiTheme="minorHAnsi" w:hAnsiTheme="minorHAnsi"/>
          <w:sz w:val="22"/>
          <w:szCs w:val="22"/>
        </w:rPr>
        <w:t xml:space="preserve"> and export markets. Risk propagation is depicted</w:t>
      </w:r>
      <w:r w:rsidR="0058778B">
        <w:rPr>
          <w:rFonts w:asciiTheme="minorHAnsi" w:hAnsiTheme="minorHAnsi"/>
          <w:sz w:val="22"/>
          <w:szCs w:val="22"/>
        </w:rPr>
        <w:t xml:space="preserve"> in terms of biophysical losses </w:t>
      </w:r>
      <w:r>
        <w:rPr>
          <w:rFonts w:asciiTheme="minorHAnsi" w:hAnsiTheme="minorHAnsi"/>
          <w:sz w:val="22"/>
          <w:szCs w:val="22"/>
        </w:rPr>
        <w:t>in the 5 years with the most severe production losses due to c</w:t>
      </w:r>
      <w:r w:rsidR="00E322EC">
        <w:rPr>
          <w:rFonts w:asciiTheme="minorHAnsi" w:hAnsiTheme="minorHAnsi"/>
          <w:sz w:val="22"/>
          <w:szCs w:val="22"/>
        </w:rPr>
        <w:t xml:space="preserve">limate extremes at the EU level, </w:t>
      </w:r>
      <w:r>
        <w:rPr>
          <w:rFonts w:asciiTheme="minorHAnsi" w:hAnsiTheme="minorHAnsi"/>
          <w:sz w:val="22"/>
          <w:szCs w:val="22"/>
        </w:rPr>
        <w:t xml:space="preserve">as </w:t>
      </w:r>
      <w:r w:rsidR="0058778B">
        <w:rPr>
          <w:rFonts w:asciiTheme="minorHAnsi" w:hAnsiTheme="minorHAnsi"/>
          <w:sz w:val="22"/>
          <w:szCs w:val="22"/>
        </w:rPr>
        <w:t xml:space="preserve">compared to </w:t>
      </w:r>
      <w:r w:rsidR="00E322EC">
        <w:rPr>
          <w:rFonts w:asciiTheme="minorHAnsi" w:hAnsiTheme="minorHAnsi"/>
          <w:sz w:val="22"/>
          <w:szCs w:val="22"/>
        </w:rPr>
        <w:t xml:space="preserve">the average of </w:t>
      </w:r>
      <w:r w:rsidR="0058778B">
        <w:rPr>
          <w:rFonts w:asciiTheme="minorHAnsi" w:hAnsiTheme="minorHAnsi"/>
          <w:sz w:val="22"/>
          <w:szCs w:val="22"/>
        </w:rPr>
        <w:t>years wit</w:t>
      </w:r>
      <w:r w:rsidR="00E322EC">
        <w:rPr>
          <w:rFonts w:asciiTheme="minorHAnsi" w:hAnsiTheme="minorHAnsi"/>
          <w:sz w:val="22"/>
          <w:szCs w:val="22"/>
        </w:rPr>
        <w:t>h less extreme climate patterns (between 1986 and 2020)</w:t>
      </w:r>
      <w:r w:rsidR="0058778B">
        <w:rPr>
          <w:rFonts w:asciiTheme="minorHAnsi" w:hAnsiTheme="minorHAnsi"/>
          <w:sz w:val="22"/>
          <w:szCs w:val="22"/>
        </w:rPr>
        <w:t xml:space="preserve">. </w:t>
      </w:r>
      <w:r>
        <w:rPr>
          <w:rFonts w:asciiTheme="minorHAnsi" w:hAnsiTheme="minorHAnsi"/>
          <w:sz w:val="22"/>
          <w:szCs w:val="22"/>
        </w:rPr>
        <w:t>Figure</w:t>
      </w:r>
      <w:r w:rsidR="00355F23">
        <w:rPr>
          <w:rFonts w:asciiTheme="minorHAnsi" w:hAnsiTheme="minorHAnsi"/>
          <w:sz w:val="22"/>
          <w:szCs w:val="22"/>
        </w:rPr>
        <w:t xml:space="preserve"> 4.1 takes a supply perspective, i.e. it shows a row-wise distribution of biophysical losses in the global </w:t>
      </w:r>
      <w:r>
        <w:rPr>
          <w:rFonts w:asciiTheme="minorHAnsi" w:hAnsiTheme="minorHAnsi"/>
          <w:sz w:val="22"/>
          <w:szCs w:val="22"/>
        </w:rPr>
        <w:t>bio</w:t>
      </w:r>
      <w:r w:rsidR="00355F23">
        <w:rPr>
          <w:rFonts w:asciiTheme="minorHAnsi" w:hAnsiTheme="minorHAnsi"/>
          <w:sz w:val="22"/>
          <w:szCs w:val="22"/>
        </w:rPr>
        <w:t xml:space="preserve">economy. </w:t>
      </w:r>
    </w:p>
    <w:p w14:paraId="43C08FC0" w14:textId="3B5BDE0D" w:rsidR="00B33AF8" w:rsidRPr="0058778B" w:rsidRDefault="00355F23" w:rsidP="00D854B8">
      <w:pPr>
        <w:pStyle w:val="berschrift2BCP"/>
        <w:rPr>
          <w:rFonts w:asciiTheme="minorHAnsi" w:hAnsiTheme="minorHAnsi"/>
          <w:sz w:val="22"/>
          <w:szCs w:val="22"/>
        </w:rPr>
      </w:pPr>
      <w:r>
        <w:rPr>
          <w:rFonts w:asciiTheme="minorHAnsi" w:hAnsiTheme="minorHAnsi"/>
          <w:sz w:val="22"/>
          <w:szCs w:val="22"/>
        </w:rPr>
        <w:t>First, from the last column</w:t>
      </w:r>
      <w:r w:rsidR="007E7D75">
        <w:rPr>
          <w:rFonts w:asciiTheme="minorHAnsi" w:hAnsiTheme="minorHAnsi"/>
          <w:sz w:val="22"/>
          <w:szCs w:val="22"/>
        </w:rPr>
        <w:t xml:space="preserve"> in Table 4.1</w:t>
      </w:r>
      <w:r>
        <w:rPr>
          <w:rFonts w:asciiTheme="minorHAnsi" w:hAnsiTheme="minorHAnsi"/>
          <w:sz w:val="22"/>
          <w:szCs w:val="22"/>
        </w:rPr>
        <w:t xml:space="preserve">, it can be seen that cereals, livestock production, starch and sugar, dairy and oil crops are the products with the largest gross losses in </w:t>
      </w:r>
      <w:r w:rsidR="00E322EC">
        <w:rPr>
          <w:rFonts w:asciiTheme="minorHAnsi" w:hAnsiTheme="minorHAnsi"/>
          <w:sz w:val="22"/>
          <w:szCs w:val="22"/>
        </w:rPr>
        <w:t xml:space="preserve">domestic </w:t>
      </w:r>
      <w:r>
        <w:rPr>
          <w:rFonts w:asciiTheme="minorHAnsi" w:hAnsiTheme="minorHAnsi"/>
          <w:sz w:val="22"/>
          <w:szCs w:val="22"/>
        </w:rPr>
        <w:t xml:space="preserve">output when the EU bioeconomy is hit by large-scale </w:t>
      </w:r>
      <w:r w:rsidR="007E7D75">
        <w:rPr>
          <w:rFonts w:asciiTheme="minorHAnsi" w:hAnsiTheme="minorHAnsi"/>
          <w:sz w:val="22"/>
          <w:szCs w:val="22"/>
        </w:rPr>
        <w:t xml:space="preserve">patterns of </w:t>
      </w:r>
      <w:r w:rsidR="00E322EC">
        <w:rPr>
          <w:rFonts w:asciiTheme="minorHAnsi" w:hAnsiTheme="minorHAnsi"/>
          <w:sz w:val="22"/>
          <w:szCs w:val="22"/>
        </w:rPr>
        <w:t>climate extremes.</w:t>
      </w:r>
      <w:r>
        <w:rPr>
          <w:rFonts w:asciiTheme="minorHAnsi" w:hAnsiTheme="minorHAnsi"/>
          <w:sz w:val="22"/>
          <w:szCs w:val="22"/>
        </w:rPr>
        <w:t xml:space="preserve"> Second, from the FABIO supply-use framework it has been derived that the majority share of impacts is absorbed by domestic final demand for a large number of products</w:t>
      </w:r>
      <w:r w:rsidR="007E7D75">
        <w:rPr>
          <w:rFonts w:asciiTheme="minorHAnsi" w:hAnsiTheme="minorHAnsi"/>
          <w:sz w:val="22"/>
          <w:szCs w:val="22"/>
        </w:rPr>
        <w:t xml:space="preserve">, in particular dairy, vegetables and processed plant-based products. </w:t>
      </w:r>
      <w:r>
        <w:rPr>
          <w:rFonts w:asciiTheme="minorHAnsi" w:hAnsiTheme="minorHAnsi"/>
          <w:sz w:val="22"/>
          <w:szCs w:val="22"/>
        </w:rPr>
        <w:t>As we will show in section 4.3, these losses are largely compensated by higher imports from the rest of the world.</w:t>
      </w:r>
      <w:r w:rsidR="00E322EC">
        <w:rPr>
          <w:rFonts w:asciiTheme="minorHAnsi" w:hAnsiTheme="minorHAnsi"/>
          <w:sz w:val="22"/>
          <w:szCs w:val="22"/>
        </w:rPr>
        <w:t xml:space="preserve"> Third, a number of </w:t>
      </w:r>
      <w:r w:rsidR="00F40316">
        <w:rPr>
          <w:rFonts w:asciiTheme="minorHAnsi" w:hAnsiTheme="minorHAnsi"/>
          <w:sz w:val="22"/>
          <w:szCs w:val="22"/>
        </w:rPr>
        <w:t xml:space="preserve">supply </w:t>
      </w:r>
      <w:r w:rsidR="00E322EC">
        <w:rPr>
          <w:rFonts w:asciiTheme="minorHAnsi" w:hAnsiTheme="minorHAnsi"/>
          <w:sz w:val="22"/>
          <w:szCs w:val="22"/>
        </w:rPr>
        <w:t>shocks</w:t>
      </w:r>
      <w:r w:rsidR="007E7D75">
        <w:rPr>
          <w:rFonts w:asciiTheme="minorHAnsi" w:hAnsiTheme="minorHAnsi"/>
          <w:sz w:val="22"/>
          <w:szCs w:val="22"/>
        </w:rPr>
        <w:t xml:space="preserve"> propagate </w:t>
      </w:r>
      <w:r w:rsidR="00F40316">
        <w:rPr>
          <w:rFonts w:asciiTheme="minorHAnsi" w:hAnsiTheme="minorHAnsi"/>
          <w:sz w:val="22"/>
          <w:szCs w:val="22"/>
        </w:rPr>
        <w:t>through the biobased</w:t>
      </w:r>
      <w:r w:rsidR="007E7D75">
        <w:rPr>
          <w:rFonts w:asciiTheme="minorHAnsi" w:hAnsiTheme="minorHAnsi"/>
          <w:sz w:val="22"/>
          <w:szCs w:val="22"/>
        </w:rPr>
        <w:t xml:space="preserve"> supp</w:t>
      </w:r>
      <w:r w:rsidR="00E322EC">
        <w:rPr>
          <w:rFonts w:asciiTheme="minorHAnsi" w:hAnsiTheme="minorHAnsi"/>
          <w:sz w:val="22"/>
          <w:szCs w:val="22"/>
        </w:rPr>
        <w:t>ly chains, notably from climate affected production losses</w:t>
      </w:r>
      <w:r w:rsidR="007E7D75">
        <w:rPr>
          <w:rFonts w:asciiTheme="minorHAnsi" w:hAnsiTheme="minorHAnsi"/>
          <w:sz w:val="22"/>
          <w:szCs w:val="22"/>
        </w:rPr>
        <w:t xml:space="preserve"> in cereals</w:t>
      </w:r>
      <w:r w:rsidR="003B41C3">
        <w:rPr>
          <w:rFonts w:asciiTheme="minorHAnsi" w:hAnsiTheme="minorHAnsi"/>
          <w:sz w:val="22"/>
          <w:szCs w:val="22"/>
        </w:rPr>
        <w:t>, protein</w:t>
      </w:r>
      <w:r w:rsidR="00E322EC">
        <w:rPr>
          <w:rFonts w:asciiTheme="minorHAnsi" w:hAnsiTheme="minorHAnsi"/>
          <w:sz w:val="22"/>
          <w:szCs w:val="22"/>
        </w:rPr>
        <w:t xml:space="preserve"> and oil crops to</w:t>
      </w:r>
      <w:r w:rsidR="007E7D75">
        <w:rPr>
          <w:rFonts w:asciiTheme="minorHAnsi" w:hAnsiTheme="minorHAnsi"/>
          <w:sz w:val="22"/>
          <w:szCs w:val="22"/>
        </w:rPr>
        <w:t xml:space="preserve"> monogastric livestock (mainly poultry and pigs) and meat processing, as well as from </w:t>
      </w:r>
      <w:r w:rsidR="003B41C3">
        <w:rPr>
          <w:rFonts w:asciiTheme="minorHAnsi" w:hAnsiTheme="minorHAnsi"/>
          <w:sz w:val="22"/>
          <w:szCs w:val="22"/>
        </w:rPr>
        <w:t xml:space="preserve">losses in protein crops and fodder production </w:t>
      </w:r>
      <w:r w:rsidR="007E7D75">
        <w:rPr>
          <w:rFonts w:asciiTheme="minorHAnsi" w:hAnsiTheme="minorHAnsi"/>
          <w:sz w:val="22"/>
          <w:szCs w:val="22"/>
        </w:rPr>
        <w:t>to ruminant production, milk production and processing of dairy products.</w:t>
      </w:r>
      <w:r w:rsidR="003B41C3">
        <w:rPr>
          <w:rFonts w:asciiTheme="minorHAnsi" w:hAnsiTheme="minorHAnsi"/>
          <w:sz w:val="22"/>
          <w:szCs w:val="22"/>
        </w:rPr>
        <w:t xml:space="preserve"> In the non-food bioeconomy, it can be seen </w:t>
      </w:r>
      <w:r w:rsidR="00E322EC">
        <w:rPr>
          <w:rFonts w:asciiTheme="minorHAnsi" w:hAnsiTheme="minorHAnsi"/>
          <w:sz w:val="22"/>
          <w:szCs w:val="22"/>
        </w:rPr>
        <w:t>production that losses in starch and sugar crops and fruits affect alcoholic beverages and</w:t>
      </w:r>
      <w:r w:rsidR="003B41C3">
        <w:rPr>
          <w:rFonts w:asciiTheme="minorHAnsi" w:hAnsiTheme="minorHAnsi"/>
          <w:sz w:val="22"/>
          <w:szCs w:val="22"/>
        </w:rPr>
        <w:t xml:space="preserve"> bioe</w:t>
      </w:r>
      <w:r w:rsidR="00E322EC">
        <w:rPr>
          <w:rFonts w:asciiTheme="minorHAnsi" w:hAnsiTheme="minorHAnsi"/>
          <w:sz w:val="22"/>
          <w:szCs w:val="22"/>
        </w:rPr>
        <w:t>thanol production</w:t>
      </w:r>
      <w:r w:rsidR="003B41C3">
        <w:rPr>
          <w:rFonts w:asciiTheme="minorHAnsi" w:hAnsiTheme="minorHAnsi"/>
          <w:sz w:val="22"/>
          <w:szCs w:val="22"/>
        </w:rPr>
        <w:t xml:space="preserve">. Finally, exports of </w:t>
      </w:r>
      <w:r w:rsidR="00E322EC">
        <w:rPr>
          <w:rFonts w:asciiTheme="minorHAnsi" w:hAnsiTheme="minorHAnsi"/>
          <w:sz w:val="22"/>
          <w:szCs w:val="22"/>
        </w:rPr>
        <w:t>a wide range of</w:t>
      </w:r>
      <w:r w:rsidR="003B41C3">
        <w:rPr>
          <w:rFonts w:asciiTheme="minorHAnsi" w:hAnsiTheme="minorHAnsi"/>
          <w:sz w:val="22"/>
          <w:szCs w:val="22"/>
        </w:rPr>
        <w:t xml:space="preserve"> products</w:t>
      </w:r>
      <w:r w:rsidR="00E322EC">
        <w:rPr>
          <w:rFonts w:asciiTheme="minorHAnsi" w:hAnsiTheme="minorHAnsi"/>
          <w:sz w:val="22"/>
          <w:szCs w:val="22"/>
        </w:rPr>
        <w:t xml:space="preserve"> </w:t>
      </w:r>
      <w:r w:rsidR="003B41C3">
        <w:rPr>
          <w:rFonts w:asciiTheme="minorHAnsi" w:hAnsiTheme="minorHAnsi"/>
          <w:sz w:val="22"/>
          <w:szCs w:val="22"/>
        </w:rPr>
        <w:t>show to be affec</w:t>
      </w:r>
      <w:r w:rsidR="00E322EC">
        <w:rPr>
          <w:rFonts w:asciiTheme="minorHAnsi" w:hAnsiTheme="minorHAnsi"/>
          <w:sz w:val="22"/>
          <w:szCs w:val="22"/>
        </w:rPr>
        <w:t>ted by climate extremes, both for</w:t>
      </w:r>
      <w:r w:rsidR="003B41C3">
        <w:rPr>
          <w:rFonts w:asciiTheme="minorHAnsi" w:hAnsiTheme="minorHAnsi"/>
          <w:sz w:val="22"/>
          <w:szCs w:val="22"/>
        </w:rPr>
        <w:t xml:space="preserve"> final demand and industrial products (mainly livestock and related products).  </w:t>
      </w:r>
    </w:p>
    <w:p w14:paraId="5A7EB466" w14:textId="25259931" w:rsidR="0058778B" w:rsidRPr="0058778B" w:rsidRDefault="007E7D75" w:rsidP="00355F23">
      <w:pPr>
        <w:pStyle w:val="Caption"/>
        <w:keepNext/>
        <w:spacing w:after="0"/>
        <w:rPr>
          <w:lang w:val="en-US"/>
        </w:rPr>
      </w:pPr>
      <w:r>
        <w:rPr>
          <w:lang w:val="en-GB"/>
        </w:rPr>
        <w:t>Figure</w:t>
      </w:r>
      <w:r w:rsidR="0058778B" w:rsidRPr="0058778B">
        <w:rPr>
          <w:lang w:val="en-US"/>
        </w:rPr>
        <w:t xml:space="preserve"> 4.</w:t>
      </w:r>
      <w:r w:rsidR="0058778B">
        <w:rPr>
          <w:lang w:val="en-US"/>
        </w:rPr>
        <w:t>1</w:t>
      </w:r>
      <w:r w:rsidR="0058778B" w:rsidRPr="0058778B">
        <w:rPr>
          <w:lang w:val="en-US"/>
        </w:rPr>
        <w:t>: Average distribution of supply shocks in years of climate extremes in the EU bioeconomy</w:t>
      </w:r>
      <w:r w:rsidR="00F94FA9">
        <w:rPr>
          <w:lang w:val="en-US"/>
        </w:rPr>
        <w:t xml:space="preserve"> to domestic industrial and final demand activities, as well as to the rest of the world (“RoW”) </w:t>
      </w:r>
      <w:r w:rsidR="0058778B" w:rsidRPr="0058778B">
        <w:rPr>
          <w:lang w:val="en-US"/>
        </w:rPr>
        <w:t xml:space="preserve"> (Source: FABIO USE and Final Demand tables</w:t>
      </w:r>
      <w:r w:rsidR="0065239C">
        <w:rPr>
          <w:lang w:val="en-US"/>
        </w:rPr>
        <w:t xml:space="preserve"> 1986-2020</w:t>
      </w:r>
      <w:r w:rsidR="0058778B" w:rsidRPr="0058778B">
        <w:rPr>
          <w:lang w:val="en-US"/>
        </w:rPr>
        <w:t>)</w:t>
      </w:r>
    </w:p>
    <w:p w14:paraId="20FC24E5" w14:textId="7578E2D1" w:rsidR="00B1690D" w:rsidRDefault="005D6D6A" w:rsidP="00355F23">
      <w:pPr>
        <w:pStyle w:val="berschrift2BCP"/>
        <w:spacing w:before="0"/>
        <w:rPr>
          <w:rFonts w:asciiTheme="minorHAnsi" w:hAnsiTheme="minorHAnsi"/>
          <w:sz w:val="22"/>
          <w:szCs w:val="22"/>
        </w:rPr>
      </w:pPr>
      <w:r w:rsidRPr="005D6D6A">
        <w:rPr>
          <w:noProof/>
          <w:lang w:val="en-US" w:eastAsia="en-US"/>
        </w:rPr>
        <w:drawing>
          <wp:inline distT="0" distB="0" distL="0" distR="0" wp14:anchorId="33A13649" wp14:editId="0D8B1898">
            <wp:extent cx="5812155" cy="3429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13998" cy="3430087"/>
                    </a:xfrm>
                    <a:prstGeom prst="rect">
                      <a:avLst/>
                    </a:prstGeom>
                    <a:noFill/>
                    <a:ln>
                      <a:noFill/>
                    </a:ln>
                  </pic:spPr>
                </pic:pic>
              </a:graphicData>
            </a:graphic>
          </wp:inline>
        </w:drawing>
      </w:r>
    </w:p>
    <w:p w14:paraId="2269EF81" w14:textId="1C7E71F3" w:rsidR="005D6D6A" w:rsidRPr="00B1690D" w:rsidRDefault="00173629" w:rsidP="00D854B8">
      <w:pPr>
        <w:pStyle w:val="berschrift2BCP"/>
        <w:rPr>
          <w:rFonts w:asciiTheme="minorHAnsi" w:hAnsiTheme="minorHAnsi"/>
          <w:sz w:val="22"/>
          <w:szCs w:val="22"/>
        </w:rPr>
      </w:pPr>
      <w:r>
        <w:rPr>
          <w:rFonts w:asciiTheme="minorHAnsi" w:hAnsiTheme="minorHAnsi"/>
          <w:sz w:val="22"/>
          <w:szCs w:val="22"/>
        </w:rPr>
        <w:lastRenderedPageBreak/>
        <w:t>Figure 4.2 indicates the regions that absorb the largest</w:t>
      </w:r>
      <w:r w:rsidR="00E322EC">
        <w:rPr>
          <w:rFonts w:asciiTheme="minorHAnsi" w:hAnsiTheme="minorHAnsi"/>
          <w:sz w:val="22"/>
          <w:szCs w:val="22"/>
        </w:rPr>
        <w:t xml:space="preserve"> shocks due to climate related production losses</w:t>
      </w:r>
      <w:r>
        <w:rPr>
          <w:rFonts w:asciiTheme="minorHAnsi" w:hAnsiTheme="minorHAnsi"/>
          <w:sz w:val="22"/>
          <w:szCs w:val="22"/>
        </w:rPr>
        <w:t xml:space="preserve"> in the EU bioeconomy. The percentages in the figure indicate the share in gross loss of total output (</w:t>
      </w:r>
      <w:r w:rsidR="00E322EC">
        <w:rPr>
          <w:rFonts w:asciiTheme="minorHAnsi" w:hAnsiTheme="minorHAnsi"/>
          <w:sz w:val="22"/>
          <w:szCs w:val="22"/>
        </w:rPr>
        <w:t xml:space="preserve">as well as </w:t>
      </w:r>
      <w:r>
        <w:rPr>
          <w:rFonts w:asciiTheme="minorHAnsi" w:hAnsiTheme="minorHAnsi"/>
          <w:sz w:val="22"/>
          <w:szCs w:val="22"/>
        </w:rPr>
        <w:t>net loss</w:t>
      </w:r>
      <w:r w:rsidR="00E322EC">
        <w:rPr>
          <w:rFonts w:asciiTheme="minorHAnsi" w:hAnsiTheme="minorHAnsi"/>
          <w:sz w:val="22"/>
          <w:szCs w:val="22"/>
        </w:rPr>
        <w:t>, which</w:t>
      </w:r>
      <w:r>
        <w:rPr>
          <w:rFonts w:asciiTheme="minorHAnsi" w:hAnsiTheme="minorHAnsi"/>
          <w:sz w:val="22"/>
          <w:szCs w:val="22"/>
        </w:rPr>
        <w:t xml:space="preserve"> includes the products that have not been affected by climate extre</w:t>
      </w:r>
      <w:r w:rsidR="00E322EC">
        <w:rPr>
          <w:rFonts w:asciiTheme="minorHAnsi" w:hAnsiTheme="minorHAnsi"/>
          <w:sz w:val="22"/>
          <w:szCs w:val="22"/>
        </w:rPr>
        <w:t>mes and which may mitigate</w:t>
      </w:r>
      <w:r>
        <w:rPr>
          <w:rFonts w:asciiTheme="minorHAnsi" w:hAnsiTheme="minorHAnsi"/>
          <w:sz w:val="22"/>
          <w:szCs w:val="22"/>
        </w:rPr>
        <w:t xml:space="preserve"> the impact</w:t>
      </w:r>
      <w:r w:rsidR="00E322EC">
        <w:rPr>
          <w:rFonts w:asciiTheme="minorHAnsi" w:hAnsiTheme="minorHAnsi"/>
          <w:sz w:val="22"/>
          <w:szCs w:val="22"/>
        </w:rPr>
        <w:t xml:space="preserve"> of losses in affected products). </w:t>
      </w:r>
      <w:r>
        <w:rPr>
          <w:rFonts w:asciiTheme="minorHAnsi" w:hAnsiTheme="minorHAnsi"/>
          <w:sz w:val="22"/>
          <w:szCs w:val="22"/>
        </w:rPr>
        <w:t>The countries are ranked from highest gross loss to lowest and show that Germany, The Netherlands, France, Italy, Czech Republic and Portugal</w:t>
      </w:r>
      <w:r w:rsidR="00CC0B44">
        <w:rPr>
          <w:rFonts w:asciiTheme="minorHAnsi" w:hAnsiTheme="minorHAnsi"/>
          <w:sz w:val="22"/>
          <w:szCs w:val="22"/>
        </w:rPr>
        <w:t xml:space="preserve"> absorb</w:t>
      </w:r>
      <w:r>
        <w:rPr>
          <w:rFonts w:asciiTheme="minorHAnsi" w:hAnsiTheme="minorHAnsi"/>
          <w:sz w:val="22"/>
          <w:szCs w:val="22"/>
        </w:rPr>
        <w:t xml:space="preserve"> nearly 80% of the gross lo</w:t>
      </w:r>
      <w:r w:rsidR="00E322EC">
        <w:rPr>
          <w:rFonts w:asciiTheme="minorHAnsi" w:hAnsiTheme="minorHAnsi"/>
          <w:sz w:val="22"/>
          <w:szCs w:val="22"/>
        </w:rPr>
        <w:t>ss</w:t>
      </w:r>
      <w:r>
        <w:rPr>
          <w:rFonts w:asciiTheme="minorHAnsi" w:hAnsiTheme="minorHAnsi"/>
          <w:sz w:val="22"/>
          <w:szCs w:val="22"/>
        </w:rPr>
        <w:t xml:space="preserve"> due to climate extremes</w:t>
      </w:r>
      <w:r w:rsidR="00CC0B44">
        <w:rPr>
          <w:rFonts w:asciiTheme="minorHAnsi" w:hAnsiTheme="minorHAnsi"/>
          <w:sz w:val="22"/>
          <w:szCs w:val="22"/>
        </w:rPr>
        <w:t xml:space="preserve"> (for the selected years in this analysis, i.e. 2003, 2006, 2012, 2013, 2018). Also here it can be seen that the majority share of the impact is distributed to final demand and, to a lesser extent, to EU exports. The figure indicates that The Netherlands and Central &amp;</w:t>
      </w:r>
      <w:r w:rsidR="00F14E78">
        <w:rPr>
          <w:rFonts w:asciiTheme="minorHAnsi" w:hAnsiTheme="minorHAnsi"/>
          <w:sz w:val="22"/>
          <w:szCs w:val="22"/>
        </w:rPr>
        <w:t xml:space="preserve"> Eastern European member states in particular, tend to propagate </w:t>
      </w:r>
      <w:r w:rsidR="00CC0B44">
        <w:rPr>
          <w:rFonts w:asciiTheme="minorHAnsi" w:hAnsiTheme="minorHAnsi"/>
          <w:sz w:val="22"/>
          <w:szCs w:val="22"/>
        </w:rPr>
        <w:t xml:space="preserve">EU supply shocks to world markets. </w:t>
      </w:r>
      <w:r w:rsidR="00113FB6">
        <w:rPr>
          <w:rFonts w:asciiTheme="minorHAnsi" w:hAnsiTheme="minorHAnsi"/>
          <w:sz w:val="22"/>
          <w:szCs w:val="22"/>
        </w:rPr>
        <w:t>Finally, it can be seen that countries with a net surplus in total bioeconomy output in years of climate extremes, e.g. Poland, Denmark and UK, tend to distribute losses to export markets, thereby limiting domestic impacts (although patterns may differ at the product level).</w:t>
      </w:r>
    </w:p>
    <w:p w14:paraId="5C0AFFA6" w14:textId="163D8055" w:rsidR="00B1690D" w:rsidRPr="00B1690D" w:rsidRDefault="00173629" w:rsidP="003B41C3">
      <w:pPr>
        <w:pStyle w:val="Caption"/>
        <w:keepNext/>
        <w:spacing w:after="0"/>
        <w:rPr>
          <w:lang w:val="en-US"/>
        </w:rPr>
      </w:pPr>
      <w:r>
        <w:rPr>
          <w:lang w:val="en-GB"/>
        </w:rPr>
        <w:t>Figure</w:t>
      </w:r>
      <w:r w:rsidR="00B1690D" w:rsidRPr="00B1690D">
        <w:rPr>
          <w:lang w:val="en-US"/>
        </w:rPr>
        <w:t xml:space="preserve"> </w:t>
      </w:r>
      <w:r w:rsidR="0058778B">
        <w:rPr>
          <w:lang w:val="en-US"/>
        </w:rPr>
        <w:t>4.2</w:t>
      </w:r>
      <w:r w:rsidR="00B1690D">
        <w:rPr>
          <w:lang w:val="en-US"/>
        </w:rPr>
        <w:t xml:space="preserve">: </w:t>
      </w:r>
      <w:r w:rsidR="00B1690D" w:rsidRPr="00B1690D">
        <w:rPr>
          <w:lang w:val="en-US"/>
        </w:rPr>
        <w:t xml:space="preserve">Propagation of biophysical </w:t>
      </w:r>
      <w:r w:rsidR="00B1690D">
        <w:rPr>
          <w:lang w:val="en-US"/>
        </w:rPr>
        <w:t xml:space="preserve">shocks </w:t>
      </w:r>
      <w:r w:rsidR="00B1690D" w:rsidRPr="00B1690D">
        <w:rPr>
          <w:lang w:val="en-US"/>
        </w:rPr>
        <w:t xml:space="preserve">in </w:t>
      </w:r>
      <w:r w:rsidR="00B1690D">
        <w:rPr>
          <w:lang w:val="en-US"/>
        </w:rPr>
        <w:t xml:space="preserve">terms of </w:t>
      </w:r>
      <w:r w:rsidR="00B1690D" w:rsidRPr="00B1690D">
        <w:rPr>
          <w:lang w:val="en-US"/>
        </w:rPr>
        <w:t xml:space="preserve">total Bioeconomy output </w:t>
      </w:r>
      <w:r w:rsidR="00B1690D">
        <w:rPr>
          <w:lang w:val="en-US"/>
        </w:rPr>
        <w:t xml:space="preserve">by region </w:t>
      </w:r>
      <w:r w:rsidR="00B1690D" w:rsidRPr="00B1690D">
        <w:rPr>
          <w:lang w:val="en-US"/>
        </w:rPr>
        <w:t>in the global economy</w:t>
      </w:r>
      <w:r w:rsidR="00B1690D">
        <w:rPr>
          <w:lang w:val="en-US"/>
        </w:rPr>
        <w:t xml:space="preserve"> (average loss </w:t>
      </w:r>
      <w:r w:rsidR="00B1690D" w:rsidRPr="00B1690D">
        <w:rPr>
          <w:lang w:val="en-US"/>
        </w:rPr>
        <w:t xml:space="preserve">5 </w:t>
      </w:r>
      <w:r w:rsidR="00B1690D">
        <w:rPr>
          <w:lang w:val="en-US"/>
        </w:rPr>
        <w:t xml:space="preserve">most extreme years compared to </w:t>
      </w:r>
      <w:r w:rsidR="0065239C">
        <w:rPr>
          <w:lang w:val="en-US"/>
        </w:rPr>
        <w:t xml:space="preserve">the </w:t>
      </w:r>
      <w:r w:rsidR="00B1690D">
        <w:rPr>
          <w:lang w:val="en-US"/>
        </w:rPr>
        <w:t xml:space="preserve">average </w:t>
      </w:r>
      <w:r w:rsidR="0065239C">
        <w:rPr>
          <w:lang w:val="en-US"/>
        </w:rPr>
        <w:t xml:space="preserve">of </w:t>
      </w:r>
      <w:r w:rsidR="00B1690D">
        <w:rPr>
          <w:lang w:val="en-US"/>
        </w:rPr>
        <w:t>non-extreme year</w:t>
      </w:r>
      <w:r w:rsidR="0065239C">
        <w:rPr>
          <w:lang w:val="en-US"/>
        </w:rPr>
        <w:t>s</w:t>
      </w:r>
      <w:r w:rsidR="00B1690D" w:rsidRPr="00B1690D">
        <w:rPr>
          <w:lang w:val="en-US"/>
        </w:rPr>
        <w:t>)</w:t>
      </w:r>
      <w:r w:rsidR="00B1690D">
        <w:rPr>
          <w:lang w:val="en-US"/>
        </w:rPr>
        <w:t xml:space="preserve"> Source: FABIO</w:t>
      </w:r>
      <w:r w:rsidR="0065239C">
        <w:rPr>
          <w:lang w:val="en-US"/>
        </w:rPr>
        <w:t xml:space="preserve"> Use &amp; Final Demand tables 1986-2020)</w:t>
      </w:r>
    </w:p>
    <w:p w14:paraId="16BA0318" w14:textId="0AAAE78B" w:rsidR="00136BD8" w:rsidRPr="0096205B" w:rsidRDefault="00CC0B44" w:rsidP="003B41C3">
      <w:pPr>
        <w:pStyle w:val="berschrift2BCP"/>
        <w:spacing w:before="0"/>
        <w:rPr>
          <w:rFonts w:asciiTheme="minorHAnsi" w:hAnsiTheme="minorHAnsi"/>
        </w:rPr>
      </w:pPr>
      <w:r w:rsidRPr="00CC0B44">
        <w:rPr>
          <w:noProof/>
          <w:lang w:val="en-US" w:eastAsia="en-US"/>
        </w:rPr>
        <w:drawing>
          <wp:inline distT="0" distB="0" distL="0" distR="0" wp14:anchorId="7B8685EF" wp14:editId="39805929">
            <wp:extent cx="3990975" cy="4299076"/>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96126" cy="4304624"/>
                    </a:xfrm>
                    <a:prstGeom prst="rect">
                      <a:avLst/>
                    </a:prstGeom>
                    <a:noFill/>
                    <a:ln>
                      <a:noFill/>
                    </a:ln>
                  </pic:spPr>
                </pic:pic>
              </a:graphicData>
            </a:graphic>
          </wp:inline>
        </w:drawing>
      </w:r>
    </w:p>
    <w:p w14:paraId="5F5E1265" w14:textId="77777777" w:rsidR="0058778B" w:rsidRDefault="0058778B">
      <w:pPr>
        <w:spacing w:before="240"/>
        <w:rPr>
          <w:rFonts w:asciiTheme="minorHAnsi" w:hAnsiTheme="minorHAnsi"/>
          <w:lang w:val="en-GB"/>
        </w:rPr>
      </w:pPr>
    </w:p>
    <w:p w14:paraId="6501F92E" w14:textId="55C16E27" w:rsidR="004C4749" w:rsidRPr="0096205B" w:rsidRDefault="00DC388D" w:rsidP="00D854B8">
      <w:pPr>
        <w:pStyle w:val="berschrift2BCP"/>
        <w:rPr>
          <w:rFonts w:asciiTheme="minorHAnsi" w:hAnsiTheme="minorHAnsi"/>
        </w:rPr>
      </w:pPr>
      <w:bookmarkStart w:id="38" w:name="_Toc126578611"/>
      <w:r w:rsidRPr="0096205B">
        <w:rPr>
          <w:rFonts w:asciiTheme="minorHAnsi" w:hAnsiTheme="minorHAnsi"/>
        </w:rPr>
        <w:lastRenderedPageBreak/>
        <w:t>4.3 Impact propagation of climate hazard relat</w:t>
      </w:r>
      <w:r w:rsidR="00956057">
        <w:rPr>
          <w:rFonts w:asciiTheme="minorHAnsi" w:hAnsiTheme="minorHAnsi"/>
        </w:rPr>
        <w:t>ed shocks in the EU bioeconomy: industrial demand</w:t>
      </w:r>
      <w:r w:rsidRPr="0096205B">
        <w:rPr>
          <w:rFonts w:asciiTheme="minorHAnsi" w:hAnsiTheme="minorHAnsi"/>
        </w:rPr>
        <w:t xml:space="preserve"> perspective</w:t>
      </w:r>
      <w:bookmarkEnd w:id="38"/>
    </w:p>
    <w:p w14:paraId="25ACBEF5" w14:textId="0C3A35FA" w:rsidR="00441055" w:rsidRDefault="004C4749">
      <w:pPr>
        <w:spacing w:before="240"/>
        <w:rPr>
          <w:rFonts w:asciiTheme="minorHAnsi" w:hAnsiTheme="minorHAnsi"/>
          <w:lang w:val="en-US"/>
        </w:rPr>
      </w:pPr>
      <w:r w:rsidRPr="0096205B">
        <w:rPr>
          <w:rFonts w:asciiTheme="minorHAnsi" w:hAnsiTheme="minorHAnsi"/>
          <w:lang w:val="en-GB"/>
        </w:rPr>
        <w:t xml:space="preserve">In this section, </w:t>
      </w:r>
      <w:r w:rsidRPr="0096205B">
        <w:rPr>
          <w:rFonts w:asciiTheme="minorHAnsi" w:hAnsiTheme="minorHAnsi"/>
          <w:lang w:val="en-US"/>
        </w:rPr>
        <w:t xml:space="preserve">we </w:t>
      </w:r>
      <w:r w:rsidR="00F06F76">
        <w:rPr>
          <w:rFonts w:asciiTheme="minorHAnsi" w:hAnsiTheme="minorHAnsi"/>
          <w:lang w:val="en-US"/>
        </w:rPr>
        <w:t>analyse</w:t>
      </w:r>
      <w:r w:rsidR="002D1256" w:rsidRPr="0096205B">
        <w:rPr>
          <w:rFonts w:asciiTheme="minorHAnsi" w:hAnsiTheme="minorHAnsi"/>
          <w:lang w:val="en-US"/>
        </w:rPr>
        <w:t xml:space="preserve"> </w:t>
      </w:r>
      <w:r w:rsidRPr="0096205B">
        <w:rPr>
          <w:rFonts w:asciiTheme="minorHAnsi" w:hAnsiTheme="minorHAnsi"/>
          <w:lang w:val="en-US"/>
        </w:rPr>
        <w:t xml:space="preserve">risk propagation </w:t>
      </w:r>
      <w:r w:rsidR="00F06F76">
        <w:rPr>
          <w:rFonts w:asciiTheme="minorHAnsi" w:hAnsiTheme="minorHAnsi"/>
          <w:lang w:val="en-US"/>
        </w:rPr>
        <w:t>channels of climate extremes from the perspective of industrial demand in the EU bioeconomy, i.e. the use of biobased inputs</w:t>
      </w:r>
      <w:r w:rsidR="00993F21">
        <w:rPr>
          <w:rFonts w:asciiTheme="minorHAnsi" w:hAnsiTheme="minorHAnsi"/>
          <w:lang w:val="en-US"/>
        </w:rPr>
        <w:t xml:space="preserve"> by bioeconomy activities</w:t>
      </w:r>
      <w:r w:rsidR="00F06F76">
        <w:rPr>
          <w:rFonts w:asciiTheme="minorHAnsi" w:hAnsiTheme="minorHAnsi"/>
          <w:lang w:val="en-US"/>
        </w:rPr>
        <w:t>.</w:t>
      </w:r>
      <w:r w:rsidR="005D53E1">
        <w:rPr>
          <w:rFonts w:asciiTheme="minorHAnsi" w:hAnsiTheme="minorHAnsi"/>
          <w:lang w:val="en-US"/>
        </w:rPr>
        <w:t xml:space="preserve"> In a bioeconomy, the main carbon resource is biological carbon from biological production systems, mainly crops, grass and wood. In this chapter we analyse the impacts of climate affected agricultural inputs on </w:t>
      </w:r>
      <w:r w:rsidR="00A566A3">
        <w:rPr>
          <w:rFonts w:asciiTheme="minorHAnsi" w:hAnsiTheme="minorHAnsi"/>
          <w:lang w:val="en-US"/>
        </w:rPr>
        <w:t>primary, livestock and further processing activities in the EU bioeconomy. Wood activities will also be analysed, but outside the scope of this report. W</w:t>
      </w:r>
      <w:r w:rsidR="00F06F76">
        <w:rPr>
          <w:rFonts w:asciiTheme="minorHAnsi" w:hAnsiTheme="minorHAnsi"/>
          <w:lang w:val="en-US"/>
        </w:rPr>
        <w:t>e first analyse the total use of agr</w:t>
      </w:r>
      <w:r w:rsidR="0052505C">
        <w:rPr>
          <w:rFonts w:asciiTheme="minorHAnsi" w:hAnsiTheme="minorHAnsi"/>
          <w:lang w:val="en-US"/>
        </w:rPr>
        <w:t>icultural inputs by EU bioeconomy activity and identify the countries and activities that have been affected most in years climate extremes at the EU level. Also from the use perspective</w:t>
      </w:r>
      <w:r w:rsidR="00A566A3">
        <w:rPr>
          <w:rFonts w:asciiTheme="minorHAnsi" w:hAnsiTheme="minorHAnsi"/>
          <w:lang w:val="en-US"/>
        </w:rPr>
        <w:t>, we analysed the input losses in</w:t>
      </w:r>
      <w:r w:rsidR="0052505C">
        <w:rPr>
          <w:rFonts w:asciiTheme="minorHAnsi" w:hAnsiTheme="minorHAnsi"/>
          <w:lang w:val="en-US"/>
        </w:rPr>
        <w:t xml:space="preserve"> the 5 most extreme years at the EU level (2003, 2006, 2012, 2013 and 2018) and compare the average </w:t>
      </w:r>
      <w:r w:rsidR="00993F21">
        <w:rPr>
          <w:rFonts w:asciiTheme="minorHAnsi" w:hAnsiTheme="minorHAnsi"/>
          <w:lang w:val="en-US"/>
        </w:rPr>
        <w:t xml:space="preserve">“climate extreme year” with the average for the other, less-extreme, years in the 1986-2020 time series of </w:t>
      </w:r>
      <w:r w:rsidR="00A566A3">
        <w:rPr>
          <w:rFonts w:asciiTheme="minorHAnsi" w:hAnsiTheme="minorHAnsi"/>
          <w:lang w:val="en-US"/>
        </w:rPr>
        <w:t xml:space="preserve">the </w:t>
      </w:r>
      <w:r w:rsidR="00993F21">
        <w:rPr>
          <w:rFonts w:asciiTheme="minorHAnsi" w:hAnsiTheme="minorHAnsi"/>
          <w:lang w:val="en-US"/>
        </w:rPr>
        <w:t>FABIO use tables.</w:t>
      </w:r>
      <w:r w:rsidR="00A566A3">
        <w:rPr>
          <w:rFonts w:asciiTheme="minorHAnsi" w:hAnsiTheme="minorHAnsi"/>
          <w:lang w:val="en-US"/>
        </w:rPr>
        <w:t xml:space="preserve"> Annex I shows the detailed product and activity classification in the underlying database, which have been aggregated to the country and industry level in the following sections.</w:t>
      </w:r>
    </w:p>
    <w:p w14:paraId="67F137A4" w14:textId="3D90659A" w:rsidR="00993F21" w:rsidRDefault="00C53E2E">
      <w:pPr>
        <w:spacing w:before="240"/>
        <w:rPr>
          <w:rFonts w:asciiTheme="minorHAnsi" w:hAnsiTheme="minorHAnsi"/>
          <w:lang w:val="en-US"/>
        </w:rPr>
      </w:pPr>
      <w:r>
        <w:rPr>
          <w:rFonts w:asciiTheme="minorHAnsi" w:hAnsiTheme="minorHAnsi"/>
          <w:lang w:val="en-US"/>
        </w:rPr>
        <w:t xml:space="preserve">Figure 4.3 shows the relation between gross losses of total agricultural inputs and the use of other biobased inputs by activities in the EU bioeconomy. It can be seen that Germany, France and Poland show the largest gross losses in primary production (see also section 3.3.2), which tends to multiply in the EU bioeconomy as several activities produce and use residual or by-products that are used as inputs by other activities, in particular livestock, but also in the non-food bioeconomy for material and energy purposes. As a result, some countries with a relatively large (food and non-food) processing industry, such as in The Netherlands and Italy, show relatively large losses in total biobased input.   In the right part of figure 4.3, it can be seen that, despite overall negative impacts of climate extremes on agricultural inputs in years with climate extremes, </w:t>
      </w:r>
      <w:r w:rsidR="00394FCB">
        <w:rPr>
          <w:rFonts w:asciiTheme="minorHAnsi" w:hAnsiTheme="minorHAnsi"/>
          <w:lang w:val="en-US"/>
        </w:rPr>
        <w:t xml:space="preserve">circa 50% of the EU member states </w:t>
      </w:r>
      <w:r>
        <w:rPr>
          <w:rFonts w:asciiTheme="minorHAnsi" w:hAnsiTheme="minorHAnsi"/>
          <w:lang w:val="en-US"/>
        </w:rPr>
        <w:t xml:space="preserve">is able to mitigate </w:t>
      </w:r>
      <w:r w:rsidR="00394FCB">
        <w:rPr>
          <w:rFonts w:asciiTheme="minorHAnsi" w:hAnsiTheme="minorHAnsi"/>
          <w:lang w:val="en-US"/>
        </w:rPr>
        <w:t>such losses and to show a higher than average consumption of industrial inputs. This can be both the result of a differentiated climate impact, where some regions have not been affected or not affected during critical growing stages of the planted area, or it may have sourced larger volumes from elsewhere (see section 4.5). Other countries, notably Germany and several member states in central and eastern Europe, show significant reductions in the use of biobased inputs in years of climate extremes, with impacts of between 5.8% and 6.6%  of their use in “normal years”. These findings are in line with our finding sin chapter 3, where climate affected production losses tend to become more intensive in the northern and eastern regions of the EU.</w:t>
      </w:r>
    </w:p>
    <w:p w14:paraId="2627C43D" w14:textId="7529C35D" w:rsidR="00093ACF" w:rsidRPr="00093ACF" w:rsidRDefault="00C53E2E" w:rsidP="008E6F15">
      <w:pPr>
        <w:pStyle w:val="Caption"/>
        <w:keepNext/>
        <w:spacing w:after="0"/>
        <w:rPr>
          <w:lang w:val="en-US"/>
        </w:rPr>
      </w:pPr>
      <w:r>
        <w:rPr>
          <w:lang w:val="en-US"/>
        </w:rPr>
        <w:lastRenderedPageBreak/>
        <w:t>Figure</w:t>
      </w:r>
      <w:r w:rsidR="00093ACF" w:rsidRPr="00093ACF">
        <w:rPr>
          <w:lang w:val="en-US"/>
        </w:rPr>
        <w:t xml:space="preserve"> </w:t>
      </w:r>
      <w:r w:rsidR="007D0064" w:rsidRPr="007D0064">
        <w:rPr>
          <w:lang w:val="en-US"/>
        </w:rPr>
        <w:t>4.3</w:t>
      </w:r>
      <w:r w:rsidR="007D0064">
        <w:rPr>
          <w:lang w:val="en-US"/>
        </w:rPr>
        <w:t xml:space="preserve">: </w:t>
      </w:r>
      <w:r w:rsidR="00093ACF" w:rsidRPr="00093ACF">
        <w:rPr>
          <w:lang w:val="en-US"/>
        </w:rPr>
        <w:t>Gross and net losses of biobased inputs for primary and (further) processing activities in the EU bioeconomy (Mln. tonnes, source: FABIO Use tables</w:t>
      </w:r>
      <w:r w:rsidR="0065239C">
        <w:rPr>
          <w:lang w:val="en-US"/>
        </w:rPr>
        <w:t xml:space="preserve"> 1986-2020</w:t>
      </w:r>
      <w:r w:rsidR="00093ACF" w:rsidRPr="00093ACF">
        <w:rPr>
          <w:lang w:val="en-US"/>
        </w:rPr>
        <w:t>)</w:t>
      </w:r>
    </w:p>
    <w:p w14:paraId="6968607B" w14:textId="67C78525" w:rsidR="00993F21" w:rsidRDefault="00093ACF" w:rsidP="008E6F15">
      <w:pPr>
        <w:rPr>
          <w:rFonts w:asciiTheme="minorHAnsi" w:hAnsiTheme="minorHAnsi"/>
          <w:lang w:val="en-GB"/>
        </w:rPr>
      </w:pPr>
      <w:r w:rsidRPr="00093ACF">
        <w:rPr>
          <w:noProof/>
          <w:lang w:val="en-US" w:eastAsia="en-US"/>
        </w:rPr>
        <w:drawing>
          <wp:inline distT="0" distB="0" distL="0" distR="0" wp14:anchorId="417661B1" wp14:editId="4FB89582">
            <wp:extent cx="3563826" cy="4076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68346" cy="4081871"/>
                    </a:xfrm>
                    <a:prstGeom prst="rect">
                      <a:avLst/>
                    </a:prstGeom>
                    <a:noFill/>
                    <a:ln>
                      <a:noFill/>
                    </a:ln>
                  </pic:spPr>
                </pic:pic>
              </a:graphicData>
            </a:graphic>
          </wp:inline>
        </w:drawing>
      </w:r>
    </w:p>
    <w:p w14:paraId="324F1A5B" w14:textId="77777777" w:rsidR="00F40316" w:rsidRDefault="00F40316">
      <w:pPr>
        <w:spacing w:before="240"/>
        <w:rPr>
          <w:rFonts w:asciiTheme="minorHAnsi" w:hAnsiTheme="minorHAnsi"/>
          <w:lang w:val="en-GB"/>
        </w:rPr>
      </w:pPr>
    </w:p>
    <w:p w14:paraId="6C4BCAE2" w14:textId="4228D3B5" w:rsidR="008E6F15" w:rsidRPr="0096205B" w:rsidRDefault="008E6F15">
      <w:pPr>
        <w:spacing w:before="240"/>
        <w:rPr>
          <w:rFonts w:asciiTheme="minorHAnsi" w:hAnsiTheme="minorHAnsi"/>
          <w:lang w:val="en-GB"/>
        </w:rPr>
      </w:pPr>
      <w:r>
        <w:rPr>
          <w:rFonts w:asciiTheme="minorHAnsi" w:hAnsiTheme="minorHAnsi"/>
          <w:lang w:val="en-GB"/>
        </w:rPr>
        <w:t>F</w:t>
      </w:r>
      <w:r w:rsidR="00F40316">
        <w:rPr>
          <w:rFonts w:asciiTheme="minorHAnsi" w:hAnsiTheme="minorHAnsi"/>
          <w:lang w:val="en-GB"/>
        </w:rPr>
        <w:t>igure 4.4 indicates</w:t>
      </w:r>
      <w:r>
        <w:rPr>
          <w:rFonts w:asciiTheme="minorHAnsi" w:hAnsiTheme="minorHAnsi"/>
          <w:lang w:val="en-GB"/>
        </w:rPr>
        <w:t xml:space="preserve"> which EU bioeconomy activities are most affected by climate extremes. The row colours indicate the nature of the activity: green is primary production, light orange is livestock production and dark orange indicates processing activities. It can be seen that the top of thetable is mostly light orange, meaning that livestock sectors are most affected by climate extreme related shocks in primary biomass supply, mainly because they use a large share of domestic supplies. </w:t>
      </w:r>
      <w:r w:rsidR="00F55FC2">
        <w:rPr>
          <w:rFonts w:asciiTheme="minorHAnsi" w:hAnsiTheme="minorHAnsi"/>
          <w:lang w:val="en-GB"/>
        </w:rPr>
        <w:t xml:space="preserve">Moreover, cattle husbandry, pig farming and poultry farming also show significant net losses in the use of (domestic and imported) inputs, meaning that their output is likely to be reduced and, with that, propagate the risk and impact of climate extremes further down in the supply chain (see also section 4.2). Another group of activities that is significantly affected by climate extremes is the oilseed processing industry, in particular rape oil extraction (p070). Rape oil in the EU is used for both food and, most importantly, biodiesel production. Together with the impacts on non-food alcohol production (p084), which mainly produces bioethanol, it can be assumed that the EU bioenergy sector is vulnerable for climate extreme impacts. In tres of primary production activities, peas, pulses and beans show </w:t>
      </w:r>
      <w:r w:rsidR="000734DD">
        <w:rPr>
          <w:rFonts w:asciiTheme="minorHAnsi" w:hAnsiTheme="minorHAnsi"/>
          <w:lang w:val="en-GB"/>
        </w:rPr>
        <w:t>the largest</w:t>
      </w:r>
      <w:r w:rsidR="00F55FC2">
        <w:rPr>
          <w:rFonts w:asciiTheme="minorHAnsi" w:hAnsiTheme="minorHAnsi"/>
          <w:lang w:val="en-GB"/>
        </w:rPr>
        <w:t xml:space="preserve"> reductions in primary (seeds and seedlings) inputs. </w:t>
      </w:r>
    </w:p>
    <w:p w14:paraId="640D002A" w14:textId="53E68C13" w:rsidR="00F06F76" w:rsidRDefault="00F06F76" w:rsidP="00F94FA9">
      <w:pPr>
        <w:pStyle w:val="berschrift2BCP"/>
        <w:rPr>
          <w:rFonts w:asciiTheme="minorHAnsi" w:hAnsiTheme="minorHAnsi"/>
          <w:sz w:val="22"/>
          <w:szCs w:val="22"/>
        </w:rPr>
      </w:pPr>
      <w:bookmarkStart w:id="39" w:name="_Toc126578613"/>
    </w:p>
    <w:p w14:paraId="7BE0C88E" w14:textId="3203241A" w:rsidR="008E6F15" w:rsidRPr="008E6F15" w:rsidRDefault="008E6F15" w:rsidP="008E6F15">
      <w:pPr>
        <w:pStyle w:val="Caption"/>
        <w:keepNext/>
        <w:spacing w:after="0"/>
        <w:rPr>
          <w:lang w:val="en-US"/>
        </w:rPr>
      </w:pPr>
      <w:r>
        <w:rPr>
          <w:lang w:val="en-US"/>
        </w:rPr>
        <w:t xml:space="preserve">Figure 4.4: </w:t>
      </w:r>
      <w:r w:rsidRPr="008E6F15">
        <w:rPr>
          <w:lang w:val="en-US"/>
        </w:rPr>
        <w:t>Gro</w:t>
      </w:r>
      <w:r>
        <w:rPr>
          <w:lang w:val="en-US"/>
        </w:rPr>
        <w:t>s</w:t>
      </w:r>
      <w:r w:rsidRPr="008E6F15">
        <w:rPr>
          <w:lang w:val="en-US"/>
        </w:rPr>
        <w:t>s and net losses in t</w:t>
      </w:r>
      <w:r>
        <w:rPr>
          <w:lang w:val="en-US"/>
        </w:rPr>
        <w:t>h</w:t>
      </w:r>
      <w:r w:rsidRPr="008E6F15">
        <w:rPr>
          <w:lang w:val="en-US"/>
        </w:rPr>
        <w:t>e</w:t>
      </w:r>
      <w:r>
        <w:rPr>
          <w:lang w:val="en-US"/>
        </w:rPr>
        <w:t xml:space="preserve"> </w:t>
      </w:r>
      <w:r w:rsidRPr="008E6F15">
        <w:rPr>
          <w:lang w:val="en-US"/>
        </w:rPr>
        <w:t>use of primary inputs by EU bioeconomy activities</w:t>
      </w:r>
      <w:r>
        <w:rPr>
          <w:lang w:val="en-US"/>
        </w:rPr>
        <w:t xml:space="preserve"> in years of climate extremes (Source: FABIO Use tables</w:t>
      </w:r>
      <w:r w:rsidR="0065239C">
        <w:rPr>
          <w:lang w:val="en-US"/>
        </w:rPr>
        <w:t xml:space="preserve"> 1986-2020</w:t>
      </w:r>
      <w:r>
        <w:rPr>
          <w:lang w:val="en-US"/>
        </w:rPr>
        <w:t>)</w:t>
      </w:r>
    </w:p>
    <w:p w14:paraId="4E989F60" w14:textId="7E11F150" w:rsidR="008E6F15" w:rsidRDefault="00307B22" w:rsidP="008E6F15">
      <w:pPr>
        <w:pStyle w:val="berschrift2BCP"/>
        <w:spacing w:before="0"/>
        <w:rPr>
          <w:rFonts w:asciiTheme="minorHAnsi" w:hAnsiTheme="minorHAnsi"/>
          <w:sz w:val="22"/>
          <w:szCs w:val="22"/>
        </w:rPr>
      </w:pPr>
      <w:r w:rsidRPr="00307B22">
        <w:rPr>
          <w:noProof/>
          <w:lang w:val="en-US" w:eastAsia="en-US"/>
        </w:rPr>
        <w:drawing>
          <wp:inline distT="0" distB="0" distL="0" distR="0" wp14:anchorId="7F0BAAAB" wp14:editId="704C7845">
            <wp:extent cx="4627948" cy="4191000"/>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33340" cy="4195883"/>
                    </a:xfrm>
                    <a:prstGeom prst="rect">
                      <a:avLst/>
                    </a:prstGeom>
                    <a:noFill/>
                    <a:ln>
                      <a:noFill/>
                    </a:ln>
                  </pic:spPr>
                </pic:pic>
              </a:graphicData>
            </a:graphic>
          </wp:inline>
        </w:drawing>
      </w:r>
    </w:p>
    <w:p w14:paraId="5A7288D4" w14:textId="0F629427" w:rsidR="00394FCB" w:rsidRDefault="00740EAE" w:rsidP="00F94FA9">
      <w:pPr>
        <w:pStyle w:val="berschrift2BCP"/>
        <w:rPr>
          <w:rFonts w:asciiTheme="minorHAnsi" w:hAnsiTheme="minorHAnsi"/>
          <w:sz w:val="22"/>
          <w:szCs w:val="22"/>
        </w:rPr>
      </w:pPr>
      <w:r>
        <w:rPr>
          <w:rFonts w:asciiTheme="minorHAnsi" w:hAnsiTheme="minorHAnsi"/>
          <w:sz w:val="22"/>
          <w:szCs w:val="22"/>
        </w:rPr>
        <w:t>The outer right column o</w:t>
      </w:r>
      <w:r w:rsidR="003363FC">
        <w:rPr>
          <w:rFonts w:asciiTheme="minorHAnsi" w:hAnsiTheme="minorHAnsi"/>
          <w:sz w:val="22"/>
          <w:szCs w:val="22"/>
        </w:rPr>
        <w:t>f figure 4.4 shows the</w:t>
      </w:r>
      <w:r>
        <w:rPr>
          <w:rFonts w:asciiTheme="minorHAnsi" w:hAnsiTheme="minorHAnsi"/>
          <w:sz w:val="22"/>
          <w:szCs w:val="22"/>
        </w:rPr>
        <w:t xml:space="preserve"> “Mitigation%”, w</w:t>
      </w:r>
      <w:r w:rsidR="003363FC">
        <w:rPr>
          <w:rFonts w:asciiTheme="minorHAnsi" w:hAnsiTheme="minorHAnsi"/>
          <w:sz w:val="22"/>
          <w:szCs w:val="22"/>
        </w:rPr>
        <w:t>hich can be considered as</w:t>
      </w:r>
      <w:r>
        <w:rPr>
          <w:rFonts w:asciiTheme="minorHAnsi" w:hAnsiTheme="minorHAnsi"/>
          <w:sz w:val="22"/>
          <w:szCs w:val="22"/>
        </w:rPr>
        <w:t xml:space="preserve"> an indicator of the capacity of a bioecono</w:t>
      </w:r>
      <w:r w:rsidR="003363FC">
        <w:rPr>
          <w:rFonts w:asciiTheme="minorHAnsi" w:hAnsiTheme="minorHAnsi"/>
          <w:sz w:val="22"/>
          <w:szCs w:val="22"/>
        </w:rPr>
        <w:t>my activity to compensate input shocks</w:t>
      </w:r>
      <w:r>
        <w:rPr>
          <w:rFonts w:asciiTheme="minorHAnsi" w:hAnsiTheme="minorHAnsi"/>
          <w:sz w:val="22"/>
          <w:szCs w:val="22"/>
        </w:rPr>
        <w:t xml:space="preserve"> by other inputs or from other regions (imports). </w:t>
      </w:r>
      <w:r w:rsidR="00F40316">
        <w:rPr>
          <w:rFonts w:asciiTheme="minorHAnsi" w:hAnsiTheme="minorHAnsi"/>
          <w:sz w:val="22"/>
          <w:szCs w:val="22"/>
        </w:rPr>
        <w:t xml:space="preserve">When aggregating all bioeconomy activities by country, national bioeconomies can be assessed on their </w:t>
      </w:r>
      <w:r w:rsidR="00847F1E">
        <w:rPr>
          <w:rFonts w:asciiTheme="minorHAnsi" w:hAnsiTheme="minorHAnsi"/>
          <w:sz w:val="22"/>
          <w:szCs w:val="22"/>
        </w:rPr>
        <w:t xml:space="preserve">resilience to climate extreme shocks, i.e. the </w:t>
      </w:r>
      <w:r w:rsidR="00F40316">
        <w:rPr>
          <w:rFonts w:asciiTheme="minorHAnsi" w:hAnsiTheme="minorHAnsi"/>
          <w:sz w:val="22"/>
          <w:szCs w:val="22"/>
        </w:rPr>
        <w:t xml:space="preserve">capacity to mitigate </w:t>
      </w:r>
      <w:r w:rsidR="001D6BEB">
        <w:rPr>
          <w:rFonts w:asciiTheme="minorHAnsi" w:hAnsiTheme="minorHAnsi"/>
          <w:sz w:val="22"/>
          <w:szCs w:val="22"/>
        </w:rPr>
        <w:t xml:space="preserve">losses in both primary inputs and total biobased inputs (including inter-industry use </w:t>
      </w:r>
      <w:r w:rsidR="003363FC">
        <w:rPr>
          <w:rFonts w:asciiTheme="minorHAnsi" w:hAnsiTheme="minorHAnsi"/>
          <w:sz w:val="22"/>
          <w:szCs w:val="22"/>
        </w:rPr>
        <w:t>in the global trade network</w:t>
      </w:r>
      <w:r w:rsidR="001D6BEB">
        <w:rPr>
          <w:rFonts w:asciiTheme="minorHAnsi" w:hAnsiTheme="minorHAnsi"/>
          <w:sz w:val="22"/>
          <w:szCs w:val="22"/>
        </w:rPr>
        <w:t xml:space="preserve">). </w:t>
      </w:r>
      <w:r w:rsidR="00847F1E">
        <w:rPr>
          <w:rFonts w:asciiTheme="minorHAnsi" w:hAnsiTheme="minorHAnsi"/>
          <w:sz w:val="22"/>
          <w:szCs w:val="22"/>
        </w:rPr>
        <w:t xml:space="preserve">Based on EU wide climate extremes and dependent on the scale of the activities within countries (with </w:t>
      </w:r>
      <w:r w:rsidR="003363FC">
        <w:rPr>
          <w:rFonts w:asciiTheme="minorHAnsi" w:hAnsiTheme="minorHAnsi"/>
          <w:sz w:val="22"/>
          <w:szCs w:val="22"/>
        </w:rPr>
        <w:t xml:space="preserve">a large </w:t>
      </w:r>
      <w:r w:rsidR="00847F1E">
        <w:rPr>
          <w:rFonts w:asciiTheme="minorHAnsi" w:hAnsiTheme="minorHAnsi"/>
          <w:sz w:val="22"/>
          <w:szCs w:val="22"/>
        </w:rPr>
        <w:t xml:space="preserve">variety among regions and activities), figure 4.5 indicates that circa half of the EU member states show to be relatively resilient for shocks in climate extremes. The figure also indicates that, on the other end of the scale, Germany </w:t>
      </w:r>
      <w:r w:rsidR="003363FC">
        <w:rPr>
          <w:rFonts w:asciiTheme="minorHAnsi" w:hAnsiTheme="minorHAnsi"/>
          <w:sz w:val="22"/>
          <w:szCs w:val="22"/>
        </w:rPr>
        <w:t>would be</w:t>
      </w:r>
      <w:r w:rsidR="00847F1E">
        <w:rPr>
          <w:rFonts w:asciiTheme="minorHAnsi" w:hAnsiTheme="minorHAnsi"/>
          <w:sz w:val="22"/>
          <w:szCs w:val="22"/>
        </w:rPr>
        <w:t xml:space="preserve"> most vulnerable overall to climate related shocks in biobased inputs</w:t>
      </w:r>
      <w:r>
        <w:rPr>
          <w:rFonts w:asciiTheme="minorHAnsi" w:hAnsiTheme="minorHAnsi"/>
          <w:sz w:val="22"/>
          <w:szCs w:val="22"/>
        </w:rPr>
        <w:t xml:space="preserve">. </w:t>
      </w:r>
      <w:r w:rsidR="003363FC">
        <w:rPr>
          <w:rFonts w:asciiTheme="minorHAnsi" w:hAnsiTheme="minorHAnsi"/>
          <w:sz w:val="22"/>
          <w:szCs w:val="22"/>
        </w:rPr>
        <w:t xml:space="preserve">However, as already indicated, the risk assessment scores are subject to large uncertainties and more research into underlying behaviour of industries under climate extremes is necessary. Furthermore, the underlying data are based on the commodity balance sheets of FAOSTAT, which may also be subject to allocation uncertainties (Bruckner et al. 2019). </w:t>
      </w:r>
    </w:p>
    <w:p w14:paraId="53DA4E72" w14:textId="77777777" w:rsidR="00307B22" w:rsidRDefault="00307B22" w:rsidP="00F94FA9">
      <w:pPr>
        <w:pStyle w:val="berschrift2BCP"/>
        <w:rPr>
          <w:rFonts w:asciiTheme="minorHAnsi" w:hAnsiTheme="minorHAnsi"/>
          <w:sz w:val="22"/>
          <w:szCs w:val="22"/>
        </w:rPr>
      </w:pPr>
    </w:p>
    <w:p w14:paraId="00CDDB48" w14:textId="12C33DC8" w:rsidR="001D6BEB" w:rsidRPr="001D6BEB" w:rsidRDefault="00847F1E" w:rsidP="00847F1E">
      <w:pPr>
        <w:pStyle w:val="Caption"/>
        <w:keepNext/>
        <w:spacing w:after="0"/>
        <w:rPr>
          <w:lang w:val="en-US"/>
        </w:rPr>
      </w:pPr>
      <w:r w:rsidRPr="00847F1E">
        <w:rPr>
          <w:lang w:val="en-US"/>
        </w:rPr>
        <w:t>F</w:t>
      </w:r>
      <w:r>
        <w:rPr>
          <w:lang w:val="en-US"/>
        </w:rPr>
        <w:t xml:space="preserve">igure 4.5: </w:t>
      </w:r>
      <w:r w:rsidR="001D6BEB" w:rsidRPr="001D6BEB">
        <w:rPr>
          <w:lang w:val="en-US"/>
        </w:rPr>
        <w:t xml:space="preserve">Risk assessment of </w:t>
      </w:r>
      <w:r>
        <w:rPr>
          <w:lang w:val="en-US"/>
        </w:rPr>
        <w:t xml:space="preserve">the </w:t>
      </w:r>
      <w:r w:rsidR="001D6BEB" w:rsidRPr="001D6BEB">
        <w:rPr>
          <w:lang w:val="en-US"/>
        </w:rPr>
        <w:t>resilience of national bioeconomies in the EU (in terms of aggregated capacity of bioecon</w:t>
      </w:r>
      <w:r>
        <w:rPr>
          <w:lang w:val="en-US"/>
        </w:rPr>
        <w:t>omy activities</w:t>
      </w:r>
      <w:r w:rsidR="001D6BEB" w:rsidRPr="001D6BEB">
        <w:rPr>
          <w:lang w:val="en-US"/>
        </w:rPr>
        <w:t xml:space="preserve"> to mitigate losses in inputs as a result of climate extremes)</w:t>
      </w:r>
    </w:p>
    <w:p w14:paraId="12F3F222" w14:textId="457A9931" w:rsidR="000734DD" w:rsidRDefault="00FC0AF7" w:rsidP="00847F1E">
      <w:pPr>
        <w:pStyle w:val="berschrift2BCP"/>
        <w:spacing w:before="0"/>
        <w:rPr>
          <w:rFonts w:asciiTheme="minorHAnsi" w:hAnsiTheme="minorHAnsi"/>
          <w:sz w:val="22"/>
          <w:szCs w:val="22"/>
        </w:rPr>
      </w:pPr>
      <w:r w:rsidRPr="00FC0AF7">
        <w:rPr>
          <w:noProof/>
          <w:lang w:val="en-US" w:eastAsia="en-US"/>
        </w:rPr>
        <w:lastRenderedPageBreak/>
        <w:drawing>
          <wp:inline distT="0" distB="0" distL="0" distR="0" wp14:anchorId="185D1B81" wp14:editId="625A59B0">
            <wp:extent cx="3152888" cy="28003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58805" cy="2805606"/>
                    </a:xfrm>
                    <a:prstGeom prst="rect">
                      <a:avLst/>
                    </a:prstGeom>
                    <a:noFill/>
                    <a:ln>
                      <a:noFill/>
                    </a:ln>
                  </pic:spPr>
                </pic:pic>
              </a:graphicData>
            </a:graphic>
          </wp:inline>
        </w:drawing>
      </w:r>
    </w:p>
    <w:p w14:paraId="0B53CD29" w14:textId="77777777" w:rsidR="00FC0AF7" w:rsidRPr="00F06F76" w:rsidRDefault="00FC0AF7" w:rsidP="00847F1E">
      <w:pPr>
        <w:pStyle w:val="berschrift2BCP"/>
        <w:spacing w:before="0"/>
        <w:rPr>
          <w:rFonts w:asciiTheme="minorHAnsi" w:hAnsiTheme="minorHAnsi"/>
          <w:sz w:val="22"/>
          <w:szCs w:val="22"/>
        </w:rPr>
      </w:pPr>
    </w:p>
    <w:p w14:paraId="549557D8" w14:textId="7F4AF34D" w:rsidR="00F94FA9" w:rsidRPr="0096205B" w:rsidRDefault="00F94FA9" w:rsidP="00F94FA9">
      <w:pPr>
        <w:pStyle w:val="berschrift2BCP"/>
        <w:rPr>
          <w:rFonts w:asciiTheme="minorHAnsi" w:hAnsiTheme="minorHAnsi"/>
        </w:rPr>
      </w:pPr>
      <w:r>
        <w:rPr>
          <w:rFonts w:asciiTheme="minorHAnsi" w:hAnsiTheme="minorHAnsi"/>
        </w:rPr>
        <w:t>4.4</w:t>
      </w:r>
      <w:r w:rsidRPr="0096205B">
        <w:rPr>
          <w:rFonts w:asciiTheme="minorHAnsi" w:hAnsiTheme="minorHAnsi"/>
        </w:rPr>
        <w:t xml:space="preserve"> Impact propagation of climate hazard relat</w:t>
      </w:r>
      <w:r w:rsidR="00956057">
        <w:rPr>
          <w:rFonts w:asciiTheme="minorHAnsi" w:hAnsiTheme="minorHAnsi"/>
        </w:rPr>
        <w:t xml:space="preserve">ed shocks in the EU bioeconomy: </w:t>
      </w:r>
      <w:r>
        <w:rPr>
          <w:rFonts w:asciiTheme="minorHAnsi" w:hAnsiTheme="minorHAnsi"/>
        </w:rPr>
        <w:t>final demand</w:t>
      </w:r>
      <w:r w:rsidR="00956057">
        <w:rPr>
          <w:rFonts w:asciiTheme="minorHAnsi" w:hAnsiTheme="minorHAnsi"/>
        </w:rPr>
        <w:t xml:space="preserve"> perspective</w:t>
      </w:r>
    </w:p>
    <w:p w14:paraId="0057D975" w14:textId="0E1254F3" w:rsidR="00F94FA9" w:rsidRDefault="00FC0AF7" w:rsidP="00F94FA9">
      <w:pPr>
        <w:spacing w:before="240"/>
        <w:rPr>
          <w:rFonts w:asciiTheme="minorHAnsi" w:hAnsiTheme="minorHAnsi"/>
          <w:lang w:val="en-GB"/>
        </w:rPr>
      </w:pPr>
      <w:r>
        <w:rPr>
          <w:rFonts w:asciiTheme="minorHAnsi" w:hAnsiTheme="minorHAnsi"/>
          <w:lang w:val="en-GB"/>
        </w:rPr>
        <w:t xml:space="preserve">Consumption in an economy consists of intermediate consumption (by industrial activities, see previous section) and final consumption, with households generally accounting for the majority share of consumption. Other final demand categories in FABIO </w:t>
      </w:r>
      <w:r w:rsidR="00C4660F">
        <w:rPr>
          <w:rFonts w:asciiTheme="minorHAnsi" w:hAnsiTheme="minorHAnsi"/>
          <w:lang w:val="en-GB"/>
        </w:rPr>
        <w:t xml:space="preserve">are inventories (and changes therein), processed residuals, waste, losses and balancing items. In any crisis context, such as a climate extreme, monitoring and preventing impacts on household consumption </w:t>
      </w:r>
      <w:r w:rsidR="00EC0D31">
        <w:rPr>
          <w:rFonts w:asciiTheme="minorHAnsi" w:hAnsiTheme="minorHAnsi"/>
          <w:lang w:val="en-GB"/>
        </w:rPr>
        <w:t xml:space="preserve">and food security </w:t>
      </w:r>
      <w:r w:rsidR="00C4660F">
        <w:rPr>
          <w:rFonts w:asciiTheme="minorHAnsi" w:hAnsiTheme="minorHAnsi"/>
          <w:lang w:val="en-GB"/>
        </w:rPr>
        <w:t>are of critical importance and of political concern. As suc</w:t>
      </w:r>
      <w:r w:rsidR="00A72324">
        <w:rPr>
          <w:rFonts w:asciiTheme="minorHAnsi" w:hAnsiTheme="minorHAnsi"/>
          <w:lang w:val="en-GB"/>
        </w:rPr>
        <w:t xml:space="preserve">h, although this chapter </w:t>
      </w:r>
      <w:r w:rsidR="00C4660F">
        <w:rPr>
          <w:rFonts w:asciiTheme="minorHAnsi" w:hAnsiTheme="minorHAnsi"/>
          <w:lang w:val="en-GB"/>
        </w:rPr>
        <w:t>investigates biophysical impacts of climat</w:t>
      </w:r>
      <w:r w:rsidR="00A72324">
        <w:rPr>
          <w:rFonts w:asciiTheme="minorHAnsi" w:hAnsiTheme="minorHAnsi"/>
          <w:lang w:val="en-GB"/>
        </w:rPr>
        <w:t xml:space="preserve">e extremes, </w:t>
      </w:r>
      <w:r w:rsidR="00EC0D31">
        <w:rPr>
          <w:rFonts w:asciiTheme="minorHAnsi" w:hAnsiTheme="minorHAnsi"/>
          <w:lang w:val="en-GB"/>
        </w:rPr>
        <w:t xml:space="preserve">the actual impacts in terms of food consumption </w:t>
      </w:r>
      <w:r w:rsidR="00A72324">
        <w:rPr>
          <w:rFonts w:asciiTheme="minorHAnsi" w:hAnsiTheme="minorHAnsi"/>
          <w:lang w:val="en-GB"/>
        </w:rPr>
        <w:t>also include</w:t>
      </w:r>
      <w:r w:rsidR="00C4660F">
        <w:rPr>
          <w:rFonts w:asciiTheme="minorHAnsi" w:hAnsiTheme="minorHAnsi"/>
          <w:lang w:val="en-GB"/>
        </w:rPr>
        <w:t xml:space="preserve"> </w:t>
      </w:r>
      <w:r w:rsidR="00EC0D31">
        <w:rPr>
          <w:rFonts w:asciiTheme="minorHAnsi" w:hAnsiTheme="minorHAnsi"/>
          <w:lang w:val="en-GB"/>
        </w:rPr>
        <w:t>social amplification channels of</w:t>
      </w:r>
      <w:r w:rsidR="00C4660F">
        <w:rPr>
          <w:rFonts w:asciiTheme="minorHAnsi" w:hAnsiTheme="minorHAnsi"/>
          <w:lang w:val="en-GB"/>
        </w:rPr>
        <w:t xml:space="preserve"> </w:t>
      </w:r>
      <w:r w:rsidR="00A72324">
        <w:rPr>
          <w:rFonts w:asciiTheme="minorHAnsi" w:hAnsiTheme="minorHAnsi"/>
          <w:lang w:val="en-GB"/>
        </w:rPr>
        <w:t xml:space="preserve">e.g. </w:t>
      </w:r>
      <w:r w:rsidR="00EC0D31">
        <w:rPr>
          <w:rFonts w:asciiTheme="minorHAnsi" w:hAnsiTheme="minorHAnsi"/>
          <w:lang w:val="en-GB"/>
        </w:rPr>
        <w:t>price shocks</w:t>
      </w:r>
      <w:r w:rsidR="00C4660F">
        <w:rPr>
          <w:rFonts w:asciiTheme="minorHAnsi" w:hAnsiTheme="minorHAnsi"/>
          <w:lang w:val="en-GB"/>
        </w:rPr>
        <w:t xml:space="preserve"> </w:t>
      </w:r>
      <w:r w:rsidR="00EC0D31">
        <w:rPr>
          <w:rFonts w:asciiTheme="minorHAnsi" w:hAnsiTheme="minorHAnsi"/>
          <w:lang w:val="en-GB"/>
        </w:rPr>
        <w:t>and policy measures</w:t>
      </w:r>
      <w:r w:rsidR="00C4660F">
        <w:rPr>
          <w:rFonts w:asciiTheme="minorHAnsi" w:hAnsiTheme="minorHAnsi"/>
          <w:lang w:val="en-GB"/>
        </w:rPr>
        <w:t xml:space="preserve">.   </w:t>
      </w:r>
    </w:p>
    <w:p w14:paraId="705194B7" w14:textId="08E654B9" w:rsidR="00EC0D31" w:rsidRDefault="004314E1" w:rsidP="00F94FA9">
      <w:pPr>
        <w:spacing w:before="240"/>
        <w:rPr>
          <w:rFonts w:asciiTheme="minorHAnsi" w:hAnsiTheme="minorHAnsi"/>
          <w:lang w:val="en-GB"/>
        </w:rPr>
      </w:pPr>
      <w:r>
        <w:rPr>
          <w:rFonts w:asciiTheme="minorHAnsi" w:hAnsiTheme="minorHAnsi"/>
          <w:lang w:val="en-GB"/>
        </w:rPr>
        <w:t xml:space="preserve">Figure 4.6 indicates the level of shocks in final demand due to EU level climate extremes. As can be seen, the gross loss in final demand is more than 10% on average. Also net losses are substantial with most countries experiencing a net loss in final demand </w:t>
      </w:r>
      <w:r w:rsidR="00890921">
        <w:rPr>
          <w:rFonts w:asciiTheme="minorHAnsi" w:hAnsiTheme="minorHAnsi"/>
          <w:lang w:val="en-GB"/>
        </w:rPr>
        <w:t>of between 4 and 15%. These figures indicate that impacts on final demand are higher than impacts on intermediate use in the bioeconomy. However, when looking at household consumption, it can be seen that the large majority of EU member states have higher consumption levels than the average of non-extreme years. In part, this can be explained by the bias of extreme years towards the end of the time series, where countries may have slightly larger population numbe</w:t>
      </w:r>
      <w:r w:rsidR="00853B74">
        <w:rPr>
          <w:rFonts w:asciiTheme="minorHAnsi" w:hAnsiTheme="minorHAnsi"/>
          <w:lang w:val="en-GB"/>
        </w:rPr>
        <w:t>rs, but it also indicates</w:t>
      </w:r>
      <w:r w:rsidR="00890921">
        <w:rPr>
          <w:rFonts w:asciiTheme="minorHAnsi" w:hAnsiTheme="minorHAnsi"/>
          <w:lang w:val="en-GB"/>
        </w:rPr>
        <w:t xml:space="preserve"> that the EU has effective shock </w:t>
      </w:r>
      <w:r w:rsidR="00853B74">
        <w:rPr>
          <w:rFonts w:asciiTheme="minorHAnsi" w:hAnsiTheme="minorHAnsi"/>
          <w:lang w:val="en-GB"/>
        </w:rPr>
        <w:t>mitigation measures in place, mainly by stock supplies and a reduction in waste, losses and other uses</w:t>
      </w:r>
      <w:r w:rsidR="005A5B4A">
        <w:rPr>
          <w:rFonts w:asciiTheme="minorHAnsi" w:hAnsiTheme="minorHAnsi"/>
          <w:lang w:val="en-GB"/>
        </w:rPr>
        <w:t>. Finally</w:t>
      </w:r>
      <w:r w:rsidR="00853B74">
        <w:rPr>
          <w:rFonts w:asciiTheme="minorHAnsi" w:hAnsiTheme="minorHAnsi"/>
          <w:lang w:val="en-GB"/>
        </w:rPr>
        <w:t xml:space="preserve">, losses in </w:t>
      </w:r>
      <w:r w:rsidR="009E20D4">
        <w:rPr>
          <w:rFonts w:asciiTheme="minorHAnsi" w:hAnsiTheme="minorHAnsi"/>
          <w:lang w:val="en-GB"/>
        </w:rPr>
        <w:t>food</w:t>
      </w:r>
      <w:r w:rsidR="00853B74">
        <w:rPr>
          <w:rFonts w:asciiTheme="minorHAnsi" w:hAnsiTheme="minorHAnsi"/>
          <w:lang w:val="en-GB"/>
        </w:rPr>
        <w:t xml:space="preserve"> supplies are sourced (by the wholesale and retail channel) from </w:t>
      </w:r>
      <w:r w:rsidR="009E20D4">
        <w:rPr>
          <w:rFonts w:asciiTheme="minorHAnsi" w:hAnsiTheme="minorHAnsi"/>
          <w:lang w:val="en-GB"/>
        </w:rPr>
        <w:t xml:space="preserve">surpluses </w:t>
      </w:r>
      <w:r w:rsidR="005A5B4A">
        <w:rPr>
          <w:rFonts w:asciiTheme="minorHAnsi" w:hAnsiTheme="minorHAnsi"/>
          <w:lang w:val="en-GB"/>
        </w:rPr>
        <w:t xml:space="preserve">within the EU and from </w:t>
      </w:r>
      <w:r w:rsidR="00853B74">
        <w:rPr>
          <w:rFonts w:asciiTheme="minorHAnsi" w:hAnsiTheme="minorHAnsi"/>
          <w:lang w:val="en-GB"/>
        </w:rPr>
        <w:t xml:space="preserve">other world regions, in particular </w:t>
      </w:r>
      <w:r w:rsidR="00F4559A">
        <w:rPr>
          <w:rFonts w:asciiTheme="minorHAnsi" w:hAnsiTheme="minorHAnsi"/>
          <w:lang w:val="en-GB"/>
        </w:rPr>
        <w:t>from North America, Oceania and non-EU Europe</w:t>
      </w:r>
      <w:r w:rsidR="00F4559A">
        <w:rPr>
          <w:rStyle w:val="FootnoteReference"/>
          <w:rFonts w:asciiTheme="minorHAnsi" w:hAnsiTheme="minorHAnsi"/>
          <w:lang w:val="en-GB"/>
        </w:rPr>
        <w:footnoteReference w:id="4"/>
      </w:r>
      <w:r w:rsidR="00F4559A">
        <w:rPr>
          <w:rFonts w:asciiTheme="minorHAnsi" w:hAnsiTheme="minorHAnsi"/>
          <w:lang w:val="en-GB"/>
        </w:rPr>
        <w:t xml:space="preserve">. </w:t>
      </w:r>
      <w:r w:rsidR="009E20D4">
        <w:rPr>
          <w:rFonts w:asciiTheme="minorHAnsi" w:hAnsiTheme="minorHAnsi"/>
          <w:lang w:val="en-GB"/>
        </w:rPr>
        <w:t>Figure 4.7 shows the net losses in total EU final demand by product and by origin (EU and Rest of the World).</w:t>
      </w:r>
    </w:p>
    <w:p w14:paraId="14195A9B" w14:textId="20692A30" w:rsidR="0065239C" w:rsidRPr="0065239C" w:rsidRDefault="0065239C" w:rsidP="0065239C">
      <w:pPr>
        <w:pStyle w:val="Caption"/>
        <w:keepNext/>
        <w:spacing w:after="0"/>
        <w:rPr>
          <w:lang w:val="en-US"/>
        </w:rPr>
      </w:pPr>
      <w:r>
        <w:rPr>
          <w:lang w:val="en-US"/>
        </w:rPr>
        <w:lastRenderedPageBreak/>
        <w:t>Figure 4.6</w:t>
      </w:r>
      <w:r w:rsidRPr="0065239C">
        <w:rPr>
          <w:lang w:val="en-US"/>
        </w:rPr>
        <w:t>: Impacts of climate extremes on final demand in the EU bioeconomy</w:t>
      </w:r>
      <w:r>
        <w:rPr>
          <w:lang w:val="en-US"/>
        </w:rPr>
        <w:t xml:space="preserve"> (Source: FABIO Final Demand tables 1986-2020)</w:t>
      </w:r>
    </w:p>
    <w:p w14:paraId="38ACDA6D" w14:textId="5CFDDDA6" w:rsidR="00A72324" w:rsidRDefault="0065239C" w:rsidP="0065239C">
      <w:pPr>
        <w:rPr>
          <w:rFonts w:asciiTheme="minorHAnsi" w:hAnsiTheme="minorHAnsi"/>
          <w:lang w:val="en-GB"/>
        </w:rPr>
      </w:pPr>
      <w:r w:rsidRPr="0065239C">
        <w:rPr>
          <w:noProof/>
          <w:lang w:val="en-US" w:eastAsia="en-US"/>
        </w:rPr>
        <w:drawing>
          <wp:inline distT="0" distB="0" distL="0" distR="0" wp14:anchorId="679962F4" wp14:editId="54080323">
            <wp:extent cx="3423920" cy="4371975"/>
            <wp:effectExtent l="0" t="0" r="508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9768" cy="4379442"/>
                    </a:xfrm>
                    <a:prstGeom prst="rect">
                      <a:avLst/>
                    </a:prstGeom>
                    <a:noFill/>
                    <a:ln>
                      <a:noFill/>
                    </a:ln>
                  </pic:spPr>
                </pic:pic>
              </a:graphicData>
            </a:graphic>
          </wp:inline>
        </w:drawing>
      </w:r>
    </w:p>
    <w:p w14:paraId="1E793085" w14:textId="7931B3CF" w:rsidR="00A72324" w:rsidRDefault="00A72324" w:rsidP="00F94FA9">
      <w:pPr>
        <w:spacing w:before="240"/>
        <w:rPr>
          <w:rFonts w:asciiTheme="minorHAnsi" w:hAnsiTheme="minorHAnsi"/>
          <w:lang w:val="en-GB"/>
        </w:rPr>
      </w:pPr>
    </w:p>
    <w:p w14:paraId="32F7B2F9" w14:textId="67F540B7" w:rsidR="009E20D4" w:rsidRPr="009E20D4" w:rsidRDefault="009E20D4" w:rsidP="009E20D4">
      <w:pPr>
        <w:pStyle w:val="Caption"/>
        <w:keepNext/>
        <w:spacing w:after="0"/>
        <w:rPr>
          <w:lang w:val="en-US"/>
        </w:rPr>
      </w:pPr>
      <w:r>
        <w:rPr>
          <w:lang w:val="en-US"/>
        </w:rPr>
        <w:t>Figure 4.7</w:t>
      </w:r>
      <w:r w:rsidRPr="009E20D4">
        <w:rPr>
          <w:lang w:val="en-US"/>
        </w:rPr>
        <w:t>: Net losses in EU final demand by product &amp; origin (Source: FABIO Final Demand tables)</w:t>
      </w:r>
    </w:p>
    <w:p w14:paraId="7301DB2C" w14:textId="0D316567" w:rsidR="005A5B4A" w:rsidRPr="0096205B" w:rsidRDefault="009E20D4" w:rsidP="009E20D4">
      <w:pPr>
        <w:rPr>
          <w:rFonts w:asciiTheme="minorHAnsi" w:hAnsiTheme="minorHAnsi"/>
          <w:lang w:val="en-GB"/>
        </w:rPr>
      </w:pPr>
      <w:r w:rsidRPr="009E20D4">
        <w:rPr>
          <w:noProof/>
          <w:lang w:val="en-US" w:eastAsia="en-US"/>
        </w:rPr>
        <w:drawing>
          <wp:inline distT="0" distB="0" distL="0" distR="0" wp14:anchorId="6CF1C9F4" wp14:editId="41E2CF8C">
            <wp:extent cx="3387748" cy="317182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95220" cy="3178821"/>
                    </a:xfrm>
                    <a:prstGeom prst="rect">
                      <a:avLst/>
                    </a:prstGeom>
                    <a:noFill/>
                    <a:ln>
                      <a:noFill/>
                    </a:ln>
                  </pic:spPr>
                </pic:pic>
              </a:graphicData>
            </a:graphic>
          </wp:inline>
        </w:drawing>
      </w:r>
    </w:p>
    <w:p w14:paraId="6F2696EA" w14:textId="571856CE" w:rsidR="00441055" w:rsidRPr="0096205B" w:rsidRDefault="00394FCB" w:rsidP="00BA0A14">
      <w:pPr>
        <w:pStyle w:val="berschrift2BCP"/>
        <w:rPr>
          <w:rFonts w:asciiTheme="minorHAnsi" w:hAnsiTheme="minorHAnsi"/>
        </w:rPr>
      </w:pPr>
      <w:r>
        <w:rPr>
          <w:rFonts w:asciiTheme="minorHAnsi" w:hAnsiTheme="minorHAnsi"/>
        </w:rPr>
        <w:lastRenderedPageBreak/>
        <w:t>4.5</w:t>
      </w:r>
      <w:r w:rsidR="00BA0A14" w:rsidRPr="0096205B">
        <w:rPr>
          <w:rFonts w:asciiTheme="minorHAnsi" w:hAnsiTheme="minorHAnsi"/>
        </w:rPr>
        <w:t xml:space="preserve"> Synthesis of results</w:t>
      </w:r>
      <w:bookmarkEnd w:id="39"/>
    </w:p>
    <w:p w14:paraId="1CD7DB97" w14:textId="0A8965BF" w:rsidR="00134AAA" w:rsidRDefault="00134AAA" w:rsidP="004C5C25">
      <w:pPr>
        <w:spacing w:before="240"/>
        <w:rPr>
          <w:rFonts w:asciiTheme="minorHAnsi" w:hAnsiTheme="minorHAnsi"/>
          <w:lang w:val="en-GB"/>
        </w:rPr>
      </w:pPr>
      <w:r>
        <w:rPr>
          <w:rFonts w:asciiTheme="minorHAnsi" w:hAnsiTheme="minorHAnsi"/>
          <w:lang w:val="en-GB"/>
        </w:rPr>
        <w:t xml:space="preserve">This chapter </w:t>
      </w:r>
      <w:r w:rsidR="00C55C39">
        <w:rPr>
          <w:rFonts w:asciiTheme="minorHAnsi" w:hAnsiTheme="minorHAnsi"/>
          <w:lang w:val="en-GB"/>
        </w:rPr>
        <w:t>identified activities and regions in the EU bioeconomy</w:t>
      </w:r>
      <w:r w:rsidR="00FD05C8">
        <w:rPr>
          <w:rFonts w:asciiTheme="minorHAnsi" w:hAnsiTheme="minorHAnsi"/>
          <w:lang w:val="en-GB"/>
        </w:rPr>
        <w:t xml:space="preserve"> that are exposed to climate extreme impacts</w:t>
      </w:r>
      <w:r w:rsidR="00C55C39">
        <w:rPr>
          <w:rFonts w:asciiTheme="minorHAnsi" w:hAnsiTheme="minorHAnsi"/>
          <w:lang w:val="en-GB"/>
        </w:rPr>
        <w:t xml:space="preserve">.  Germany, France, The Netherlands and Italy, as well as a number of central and eastern member show to be more vulnerable to impacts of climate extremes. In terms of activities, livestock production and oilseed processing activities tend to be most affected in years of EU-wide climate extremes, with the highest net losses for rape oil extraction (-10%) and ethanol production (-7%). </w:t>
      </w:r>
      <w:r w:rsidR="00FD05C8">
        <w:rPr>
          <w:rFonts w:asciiTheme="minorHAnsi" w:hAnsiTheme="minorHAnsi"/>
          <w:lang w:val="en-GB"/>
        </w:rPr>
        <w:t>Identified r</w:t>
      </w:r>
      <w:r w:rsidR="00C55C39">
        <w:rPr>
          <w:rFonts w:asciiTheme="minorHAnsi" w:hAnsiTheme="minorHAnsi"/>
          <w:lang w:val="en-GB"/>
        </w:rPr>
        <w:t xml:space="preserve">isk propagation channels of climate extremes in EU </w:t>
      </w:r>
      <w:r w:rsidR="00FD05C8">
        <w:rPr>
          <w:rFonts w:asciiTheme="minorHAnsi" w:hAnsiTheme="minorHAnsi"/>
          <w:lang w:val="en-GB"/>
        </w:rPr>
        <w:t>supply chains involve</w:t>
      </w:r>
      <w:r w:rsidR="00C55C39">
        <w:rPr>
          <w:rFonts w:asciiTheme="minorHAnsi" w:hAnsiTheme="minorHAnsi"/>
          <w:lang w:val="en-GB"/>
        </w:rPr>
        <w:t xml:space="preserve"> meat, dairy and alcohol production</w:t>
      </w:r>
      <w:r w:rsidR="00FD05C8">
        <w:rPr>
          <w:rFonts w:asciiTheme="minorHAnsi" w:hAnsiTheme="minorHAnsi"/>
          <w:lang w:val="en-GB"/>
        </w:rPr>
        <w:t xml:space="preserve"> activities</w:t>
      </w:r>
      <w:r w:rsidR="00C55C39">
        <w:rPr>
          <w:rFonts w:asciiTheme="minorHAnsi" w:hAnsiTheme="minorHAnsi"/>
          <w:lang w:val="en-GB"/>
        </w:rPr>
        <w:t xml:space="preserve">. </w:t>
      </w:r>
      <w:r w:rsidR="00FD05C8">
        <w:rPr>
          <w:rFonts w:asciiTheme="minorHAnsi" w:hAnsiTheme="minorHAnsi"/>
          <w:lang w:val="en-GB"/>
        </w:rPr>
        <w:t xml:space="preserve">EU final demand shows to be more affected by climate extremes than intermediary demand, with particularly large net losses in the supply of cereals and vegetables in years of extreme events. However, household consumption shows to be largely unaffected. In terms of total bioeconomy output, including industrial and final demand, we calculated that the EU </w:t>
      </w:r>
      <w:r w:rsidR="0091138A">
        <w:rPr>
          <w:rFonts w:asciiTheme="minorHAnsi" w:hAnsiTheme="minorHAnsi"/>
          <w:lang w:val="en-GB"/>
        </w:rPr>
        <w:t xml:space="preserve">showed a </w:t>
      </w:r>
      <w:r w:rsidR="00FD05C8">
        <w:rPr>
          <w:rFonts w:asciiTheme="minorHAnsi" w:hAnsiTheme="minorHAnsi"/>
          <w:lang w:val="en-GB"/>
        </w:rPr>
        <w:t xml:space="preserve">net loss of </w:t>
      </w:r>
      <w:r w:rsidR="0091138A">
        <w:rPr>
          <w:rFonts w:asciiTheme="minorHAnsi" w:hAnsiTheme="minorHAnsi"/>
          <w:lang w:val="en-GB"/>
        </w:rPr>
        <w:t>-</w:t>
      </w:r>
      <w:r w:rsidR="00FD05C8">
        <w:rPr>
          <w:rFonts w:asciiTheme="minorHAnsi" w:hAnsiTheme="minorHAnsi"/>
          <w:lang w:val="en-GB"/>
        </w:rPr>
        <w:t>0.4% in years of extreme events (as compared to years with no EU wide climate extremes)</w:t>
      </w:r>
      <w:r w:rsidR="0091138A">
        <w:rPr>
          <w:rFonts w:asciiTheme="minorHAnsi" w:hAnsiTheme="minorHAnsi"/>
          <w:lang w:val="en-GB"/>
        </w:rPr>
        <w:t xml:space="preserve">, indicating that the EU as a whole is able to cope with climate related supply shocks. Our analyses show that losses are largely covered by imports from outside the EU. In this context it is important to note that the rest of the world also </w:t>
      </w:r>
      <w:r w:rsidR="00F37ACD">
        <w:rPr>
          <w:rFonts w:asciiTheme="minorHAnsi" w:hAnsiTheme="minorHAnsi"/>
          <w:lang w:val="en-GB"/>
        </w:rPr>
        <w:t xml:space="preserve">seems to have been affected by </w:t>
      </w:r>
      <w:r w:rsidR="0091138A">
        <w:rPr>
          <w:rFonts w:asciiTheme="minorHAnsi" w:hAnsiTheme="minorHAnsi"/>
          <w:lang w:val="en-GB"/>
        </w:rPr>
        <w:t xml:space="preserve">extreme events </w:t>
      </w:r>
      <w:r w:rsidR="00F37ACD">
        <w:rPr>
          <w:rFonts w:asciiTheme="minorHAnsi" w:hAnsiTheme="minorHAnsi"/>
          <w:lang w:val="en-GB"/>
        </w:rPr>
        <w:t xml:space="preserve">in (some of ) the extreme climate anomalies in Europe </w:t>
      </w:r>
      <w:r w:rsidR="0091138A">
        <w:rPr>
          <w:rFonts w:asciiTheme="minorHAnsi" w:hAnsiTheme="minorHAnsi"/>
          <w:lang w:val="en-GB"/>
        </w:rPr>
        <w:t>and that</w:t>
      </w:r>
      <w:r w:rsidR="00F37ACD">
        <w:rPr>
          <w:rFonts w:asciiTheme="minorHAnsi" w:hAnsiTheme="minorHAnsi"/>
          <w:lang w:val="en-GB"/>
        </w:rPr>
        <w:t xml:space="preserve">, while having a lower gross impact, the rest of the world absorbed </w:t>
      </w:r>
      <w:r w:rsidR="0091138A">
        <w:rPr>
          <w:rFonts w:asciiTheme="minorHAnsi" w:hAnsiTheme="minorHAnsi"/>
          <w:lang w:val="en-GB"/>
        </w:rPr>
        <w:t xml:space="preserve">a higher net loss (-1.2%) than the EU. </w:t>
      </w:r>
      <w:r w:rsidR="00396818">
        <w:rPr>
          <w:rFonts w:asciiTheme="minorHAnsi" w:hAnsiTheme="minorHAnsi"/>
          <w:lang w:val="en-GB"/>
        </w:rPr>
        <w:t>Considering that a large share of the biobased resources are consumed by livest</w:t>
      </w:r>
      <w:r w:rsidR="006913B6">
        <w:rPr>
          <w:rFonts w:asciiTheme="minorHAnsi" w:hAnsiTheme="minorHAnsi"/>
          <w:lang w:val="en-GB"/>
        </w:rPr>
        <w:t>ock and related activities, our findings also point</w:t>
      </w:r>
      <w:r w:rsidR="00396818">
        <w:rPr>
          <w:rFonts w:asciiTheme="minorHAnsi" w:hAnsiTheme="minorHAnsi"/>
          <w:lang w:val="en-GB"/>
        </w:rPr>
        <w:t xml:space="preserve"> at potential </w:t>
      </w:r>
      <w:r w:rsidR="006913B6">
        <w:rPr>
          <w:rFonts w:asciiTheme="minorHAnsi" w:hAnsiTheme="minorHAnsi"/>
          <w:lang w:val="en-GB"/>
        </w:rPr>
        <w:t xml:space="preserve">EU </w:t>
      </w:r>
      <w:r w:rsidR="00396818">
        <w:rPr>
          <w:rFonts w:asciiTheme="minorHAnsi" w:hAnsiTheme="minorHAnsi"/>
          <w:lang w:val="en-GB"/>
        </w:rPr>
        <w:t xml:space="preserve">bioeconomy transition paths that </w:t>
      </w:r>
      <w:r w:rsidR="006913B6">
        <w:rPr>
          <w:rFonts w:asciiTheme="minorHAnsi" w:hAnsiTheme="minorHAnsi"/>
          <w:lang w:val="en-GB"/>
        </w:rPr>
        <w:t xml:space="preserve">can </w:t>
      </w:r>
      <w:r w:rsidR="00396818">
        <w:rPr>
          <w:rFonts w:asciiTheme="minorHAnsi" w:hAnsiTheme="minorHAnsi"/>
          <w:lang w:val="en-GB"/>
        </w:rPr>
        <w:t>support global resilience and</w:t>
      </w:r>
      <w:r w:rsidR="006913B6">
        <w:rPr>
          <w:rFonts w:asciiTheme="minorHAnsi" w:hAnsiTheme="minorHAnsi"/>
          <w:lang w:val="en-GB"/>
        </w:rPr>
        <w:t xml:space="preserve"> reduce climate hazard related vulnerabilities in the global resource system</w:t>
      </w:r>
      <w:r w:rsidR="00396818">
        <w:rPr>
          <w:rFonts w:asciiTheme="minorHAnsi" w:hAnsiTheme="minorHAnsi"/>
          <w:lang w:val="en-GB"/>
        </w:rPr>
        <w:t>.</w:t>
      </w:r>
      <w:bookmarkStart w:id="40" w:name="_GoBack"/>
      <w:bookmarkEnd w:id="40"/>
    </w:p>
    <w:p w14:paraId="19C20E80" w14:textId="71FAFCDD" w:rsidR="0091138A" w:rsidRDefault="0091138A" w:rsidP="004C5C25">
      <w:pPr>
        <w:spacing w:before="240"/>
        <w:rPr>
          <w:rFonts w:asciiTheme="minorHAnsi" w:hAnsiTheme="minorHAnsi"/>
          <w:lang w:val="en-GB"/>
        </w:rPr>
      </w:pPr>
      <w:r>
        <w:rPr>
          <w:rFonts w:asciiTheme="minorHAnsi" w:hAnsiTheme="minorHAnsi"/>
          <w:lang w:val="en-GB"/>
        </w:rPr>
        <w:t>T</w:t>
      </w:r>
      <w:r w:rsidR="00610683">
        <w:rPr>
          <w:rFonts w:asciiTheme="minorHAnsi" w:hAnsiTheme="minorHAnsi"/>
          <w:lang w:val="en-GB"/>
        </w:rPr>
        <w:t>he applied method is a relatively simple and straight forward approach to gain insights on risk propagation channels of climate extremes in the global trade system</w:t>
      </w:r>
      <w:r w:rsidR="002A54D0">
        <w:rPr>
          <w:rFonts w:asciiTheme="minorHAnsi" w:hAnsiTheme="minorHAnsi"/>
          <w:lang w:val="en-GB"/>
        </w:rPr>
        <w:t>, both at the EU level and at the national levels of the EU bioeconomy</w:t>
      </w:r>
      <w:r w:rsidR="00610683">
        <w:rPr>
          <w:rFonts w:asciiTheme="minorHAnsi" w:hAnsiTheme="minorHAnsi"/>
          <w:lang w:val="en-GB"/>
        </w:rPr>
        <w:t xml:space="preserve">. </w:t>
      </w:r>
      <w:r w:rsidR="00F37ACD">
        <w:rPr>
          <w:rFonts w:asciiTheme="minorHAnsi" w:hAnsiTheme="minorHAnsi"/>
          <w:lang w:val="en-GB"/>
        </w:rPr>
        <w:t xml:space="preserve">In fact, when global disaster databases are taking into account, the approach can be extended to other world regions and provide a macro social-ecological perspective on X-sectoral and X-scale risk transmission paths in a climate extreme context. </w:t>
      </w:r>
      <w:r w:rsidR="00610683">
        <w:rPr>
          <w:rFonts w:asciiTheme="minorHAnsi" w:hAnsiTheme="minorHAnsi"/>
          <w:lang w:val="en-GB"/>
        </w:rPr>
        <w:t xml:space="preserve">The empirical </w:t>
      </w:r>
      <w:r w:rsidR="00F37ACD">
        <w:rPr>
          <w:rFonts w:asciiTheme="minorHAnsi" w:hAnsiTheme="minorHAnsi"/>
          <w:lang w:val="en-GB"/>
        </w:rPr>
        <w:t xml:space="preserve">grounding of the FABIO database </w:t>
      </w:r>
      <w:r w:rsidR="00610683">
        <w:rPr>
          <w:rFonts w:asciiTheme="minorHAnsi" w:hAnsiTheme="minorHAnsi"/>
          <w:lang w:val="en-GB"/>
        </w:rPr>
        <w:t xml:space="preserve">is of particular value here, because it is consistent with FAOSTAT production, trade and consumption </w:t>
      </w:r>
      <w:r w:rsidR="002A54D0">
        <w:rPr>
          <w:rFonts w:asciiTheme="minorHAnsi" w:hAnsiTheme="minorHAnsi"/>
          <w:lang w:val="en-GB"/>
        </w:rPr>
        <w:t>statistics</w:t>
      </w:r>
      <w:r w:rsidR="00610683">
        <w:rPr>
          <w:rFonts w:asciiTheme="minorHAnsi" w:hAnsiTheme="minorHAnsi"/>
          <w:lang w:val="en-GB"/>
        </w:rPr>
        <w:t xml:space="preserve"> and it is available as a 34 year time series. Selecting years of climate extremes based on analyses of EU-wide climate patterns (Ch.2 ) and related shocks in crop yields and primary production (Ch. 3) allows for a “case study approach” of </w:t>
      </w:r>
      <w:r w:rsidR="002A54D0">
        <w:rPr>
          <w:rFonts w:asciiTheme="minorHAnsi" w:hAnsiTheme="minorHAnsi"/>
          <w:lang w:val="en-GB"/>
        </w:rPr>
        <w:t>years characterised by extreme climate events</w:t>
      </w:r>
      <w:r w:rsidR="00610683">
        <w:rPr>
          <w:rFonts w:asciiTheme="minorHAnsi" w:hAnsiTheme="minorHAnsi"/>
          <w:lang w:val="en-GB"/>
        </w:rPr>
        <w:t xml:space="preserve"> as compared to years that are less or not extreme.  </w:t>
      </w:r>
      <w:r w:rsidR="002A54D0">
        <w:rPr>
          <w:rFonts w:asciiTheme="minorHAnsi" w:hAnsiTheme="minorHAnsi"/>
          <w:lang w:val="en-GB"/>
        </w:rPr>
        <w:t xml:space="preserve">Furthermore, the approach can be applied at the detailed industry level (not included here). </w:t>
      </w:r>
      <w:r w:rsidR="00610683">
        <w:rPr>
          <w:rFonts w:asciiTheme="minorHAnsi" w:hAnsiTheme="minorHAnsi"/>
          <w:lang w:val="en-GB"/>
        </w:rPr>
        <w:t>However, the use of input-output type of databases for the analysis of response mechanisms at the detailed industrial and final demand level may be limited by database updating and balancing principles</w:t>
      </w:r>
      <w:r w:rsidR="002A54D0">
        <w:rPr>
          <w:rFonts w:asciiTheme="minorHAnsi" w:hAnsiTheme="minorHAnsi"/>
          <w:lang w:val="en-GB"/>
        </w:rPr>
        <w:t>, especially for smaller scale activities and products</w:t>
      </w:r>
      <w:r w:rsidR="00610683">
        <w:rPr>
          <w:rFonts w:asciiTheme="minorHAnsi" w:hAnsiTheme="minorHAnsi"/>
          <w:lang w:val="en-GB"/>
        </w:rPr>
        <w:t xml:space="preserve">. Nevertheless, </w:t>
      </w:r>
      <w:r w:rsidR="002A54D0">
        <w:rPr>
          <w:rFonts w:asciiTheme="minorHAnsi" w:hAnsiTheme="minorHAnsi"/>
          <w:lang w:val="en-GB"/>
        </w:rPr>
        <w:t>our</w:t>
      </w:r>
      <w:r w:rsidR="00610683">
        <w:rPr>
          <w:rFonts w:asciiTheme="minorHAnsi" w:hAnsiTheme="minorHAnsi"/>
          <w:lang w:val="en-GB"/>
        </w:rPr>
        <w:t xml:space="preserve"> </w:t>
      </w:r>
      <w:r w:rsidR="002A54D0">
        <w:rPr>
          <w:rFonts w:asciiTheme="minorHAnsi" w:hAnsiTheme="minorHAnsi"/>
          <w:lang w:val="en-GB"/>
        </w:rPr>
        <w:t xml:space="preserve">analysis results add new insights into the structure and mechanisms of EU climate risk mitigation and highlights potential risks in a context of bioeconomy development  under more frequent and more intense patterns of climate extremes. </w:t>
      </w:r>
      <w:r w:rsidR="00610683">
        <w:rPr>
          <w:rFonts w:asciiTheme="minorHAnsi" w:hAnsiTheme="minorHAnsi"/>
          <w:lang w:val="en-GB"/>
        </w:rPr>
        <w:t xml:space="preserve">  </w:t>
      </w:r>
    </w:p>
    <w:p w14:paraId="616D9E4D" w14:textId="77777777" w:rsidR="00441055" w:rsidRPr="0096205B" w:rsidRDefault="00DC388D" w:rsidP="00D854B8">
      <w:pPr>
        <w:pStyle w:val="berschrift1BCP"/>
        <w:rPr>
          <w:rFonts w:asciiTheme="minorHAnsi" w:hAnsiTheme="minorHAnsi"/>
        </w:rPr>
      </w:pPr>
      <w:bookmarkStart w:id="41" w:name="_Toc126578614"/>
      <w:r w:rsidRPr="0096205B">
        <w:rPr>
          <w:rFonts w:asciiTheme="minorHAnsi" w:hAnsiTheme="minorHAnsi"/>
        </w:rPr>
        <w:t>5. Monetary impacts of climate extremes in the EU bioeconomy</w:t>
      </w:r>
      <w:bookmarkEnd w:id="41"/>
      <w:r w:rsidRPr="0096205B">
        <w:rPr>
          <w:rFonts w:asciiTheme="minorHAnsi" w:hAnsiTheme="minorHAnsi"/>
        </w:rPr>
        <w:t xml:space="preserve"> </w:t>
      </w:r>
    </w:p>
    <w:p w14:paraId="5FBE8885" w14:textId="77777777" w:rsidR="00EC1FA7" w:rsidRPr="0096205B" w:rsidRDefault="00BC515E" w:rsidP="00E44D42">
      <w:pPr>
        <w:pStyle w:val="StandardBCP"/>
        <w:rPr>
          <w:rFonts w:asciiTheme="minorHAnsi" w:hAnsiTheme="minorHAnsi"/>
        </w:rPr>
      </w:pPr>
      <w:bookmarkStart w:id="42" w:name="_ruhvjhm3imqz" w:colFirst="0" w:colLast="0"/>
      <w:bookmarkEnd w:id="42"/>
      <w:r w:rsidRPr="0096205B">
        <w:rPr>
          <w:rFonts w:asciiTheme="minorHAnsi" w:hAnsiTheme="minorHAnsi"/>
        </w:rPr>
        <w:t xml:space="preserve">In this chapter, we develop and apply a quantitative approach to assess risk transmission channels of climate extremes in the EU bioeconomy. In particular, we quantify potential impacts </w:t>
      </w:r>
      <w:r w:rsidRPr="0096205B">
        <w:rPr>
          <w:rFonts w:asciiTheme="minorHAnsi" w:hAnsiTheme="minorHAnsi"/>
        </w:rPr>
        <w:lastRenderedPageBreak/>
        <w:t xml:space="preserve">of climate extremes on </w:t>
      </w:r>
      <w:r w:rsidR="00EC1FA7" w:rsidRPr="0096205B">
        <w:rPr>
          <w:rFonts w:asciiTheme="minorHAnsi" w:hAnsiTheme="minorHAnsi"/>
        </w:rPr>
        <w:t xml:space="preserve">the total output of </w:t>
      </w:r>
      <w:r w:rsidRPr="0096205B">
        <w:rPr>
          <w:rFonts w:asciiTheme="minorHAnsi" w:hAnsiTheme="minorHAnsi"/>
        </w:rPr>
        <w:t xml:space="preserve">primary production </w:t>
      </w:r>
      <w:r w:rsidR="00EC1FA7" w:rsidRPr="0096205B">
        <w:rPr>
          <w:rFonts w:asciiTheme="minorHAnsi" w:hAnsiTheme="minorHAnsi"/>
        </w:rPr>
        <w:t>and other bioeconomy activities, both at the EU, national and sub-national level</w:t>
      </w:r>
      <w:r w:rsidRPr="0096205B">
        <w:rPr>
          <w:rFonts w:asciiTheme="minorHAnsi" w:hAnsiTheme="minorHAnsi"/>
        </w:rPr>
        <w:t xml:space="preserve">. </w:t>
      </w:r>
      <w:r w:rsidR="00EC1FA7" w:rsidRPr="0096205B">
        <w:rPr>
          <w:rFonts w:asciiTheme="minorHAnsi" w:hAnsiTheme="minorHAnsi"/>
        </w:rPr>
        <w:t xml:space="preserve">The main research questions are: </w:t>
      </w:r>
    </w:p>
    <w:p w14:paraId="30FB9B25" w14:textId="3E146542" w:rsidR="00EC1FA7" w:rsidRPr="0096205B" w:rsidRDefault="00EC1FA7" w:rsidP="00116F8E">
      <w:pPr>
        <w:pStyle w:val="StandardBCP"/>
        <w:numPr>
          <w:ilvl w:val="0"/>
          <w:numId w:val="12"/>
        </w:numPr>
        <w:spacing w:after="0"/>
        <w:ind w:left="714" w:hanging="357"/>
        <w:rPr>
          <w:rFonts w:asciiTheme="minorHAnsi" w:hAnsiTheme="minorHAnsi"/>
        </w:rPr>
      </w:pPr>
      <w:r w:rsidRPr="0096205B">
        <w:rPr>
          <w:rFonts w:asciiTheme="minorHAnsi" w:hAnsiTheme="minorHAnsi"/>
        </w:rPr>
        <w:t>How can we assess indirect impacts of climate extremes on EU bioeconomy supply chains?</w:t>
      </w:r>
    </w:p>
    <w:p w14:paraId="077CDF44" w14:textId="319E9159" w:rsidR="00EC1FA7" w:rsidRPr="0096205B" w:rsidRDefault="00EC1FA7" w:rsidP="00116F8E">
      <w:pPr>
        <w:pStyle w:val="StandardBCP"/>
        <w:numPr>
          <w:ilvl w:val="0"/>
          <w:numId w:val="12"/>
        </w:numPr>
        <w:spacing w:after="0"/>
        <w:ind w:left="714" w:hanging="357"/>
        <w:rPr>
          <w:rFonts w:asciiTheme="minorHAnsi" w:hAnsiTheme="minorHAnsi"/>
        </w:rPr>
      </w:pPr>
      <w:r w:rsidRPr="0096205B">
        <w:rPr>
          <w:rFonts w:asciiTheme="minorHAnsi" w:hAnsiTheme="minorHAnsi"/>
        </w:rPr>
        <w:t>What are the potential impacts of climate extreme shocks at the EU, national and sub-national level of the EU bioeconomy?</w:t>
      </w:r>
    </w:p>
    <w:p w14:paraId="1D04425D" w14:textId="2655883B" w:rsidR="00BC515E" w:rsidRPr="0096205B" w:rsidRDefault="00EC1FA7" w:rsidP="00E44D42">
      <w:pPr>
        <w:pStyle w:val="StandardBCP"/>
        <w:numPr>
          <w:ilvl w:val="0"/>
          <w:numId w:val="12"/>
        </w:numPr>
        <w:rPr>
          <w:rFonts w:asciiTheme="minorHAnsi" w:hAnsiTheme="minorHAnsi"/>
        </w:rPr>
      </w:pPr>
      <w:r w:rsidRPr="0096205B">
        <w:rPr>
          <w:rFonts w:asciiTheme="minorHAnsi" w:hAnsiTheme="minorHAnsi"/>
        </w:rPr>
        <w:t>What are (potentially) vulnerable activities and regions in the EU bioeconomy?</w:t>
      </w:r>
    </w:p>
    <w:p w14:paraId="455ECE15" w14:textId="1CC06C37" w:rsidR="00441055" w:rsidRPr="0096205B" w:rsidRDefault="00CE2848" w:rsidP="00D854B8">
      <w:pPr>
        <w:pStyle w:val="berschrift2BCP"/>
        <w:rPr>
          <w:rFonts w:asciiTheme="minorHAnsi" w:hAnsiTheme="minorHAnsi"/>
        </w:rPr>
      </w:pPr>
      <w:bookmarkStart w:id="43" w:name="_Toc126578615"/>
      <w:r w:rsidRPr="0096205B">
        <w:rPr>
          <w:rFonts w:asciiTheme="minorHAnsi" w:hAnsiTheme="minorHAnsi"/>
        </w:rPr>
        <w:t xml:space="preserve">5.1. </w:t>
      </w:r>
      <w:r w:rsidR="00DC388D" w:rsidRPr="0096205B">
        <w:rPr>
          <w:rFonts w:asciiTheme="minorHAnsi" w:hAnsiTheme="minorHAnsi"/>
        </w:rPr>
        <w:t>Database and frameworks</w:t>
      </w:r>
      <w:bookmarkEnd w:id="43"/>
    </w:p>
    <w:p w14:paraId="6114DADC" w14:textId="12ECE71E" w:rsidR="00441055" w:rsidRPr="0096205B" w:rsidRDefault="00DC388D">
      <w:pPr>
        <w:spacing w:before="240"/>
        <w:rPr>
          <w:rFonts w:asciiTheme="minorHAnsi" w:hAnsiTheme="minorHAnsi"/>
          <w:lang w:val="en-GB"/>
        </w:rPr>
      </w:pPr>
      <w:r w:rsidRPr="0096205B">
        <w:rPr>
          <w:rFonts w:asciiTheme="minorHAnsi" w:hAnsiTheme="minorHAnsi"/>
          <w:lang w:val="en-GB"/>
        </w:rPr>
        <w:t>The analysis of the economic impact of biophysical shocks due to climate extremes requires a multi</w:t>
      </w:r>
      <w:r w:rsidR="00BC515E" w:rsidRPr="0096205B">
        <w:rPr>
          <w:rFonts w:asciiTheme="minorHAnsi" w:hAnsiTheme="minorHAnsi"/>
          <w:lang w:val="en-GB"/>
        </w:rPr>
        <w:t>-</w:t>
      </w:r>
      <w:r w:rsidRPr="0096205B">
        <w:rPr>
          <w:rFonts w:asciiTheme="minorHAnsi" w:hAnsiTheme="minorHAnsi"/>
          <w:lang w:val="en-GB"/>
        </w:rPr>
        <w:t>sectoral framework that quantifies the interrelationships between production, demand and supply. For the elaboration of this database, called Bio-MRSUT (Bio-economic Multi-regional Supply-Use Tables) framework, we started from EXIOBASE</w:t>
      </w:r>
      <w:r w:rsidR="00D854B8" w:rsidRPr="0096205B">
        <w:rPr>
          <w:rFonts w:asciiTheme="minorHAnsi" w:hAnsiTheme="minorHAnsi"/>
          <w:lang w:val="en-GB"/>
        </w:rPr>
        <w:t xml:space="preserve"> </w:t>
      </w:r>
      <w:sdt>
        <w:sdtPr>
          <w:rPr>
            <w:rFonts w:asciiTheme="minorHAnsi" w:hAnsiTheme="minorHAnsi"/>
            <w:lang w:val="en-GB"/>
          </w:rPr>
          <w:alias w:val="Don't edit this field"/>
          <w:tag w:val="CitaviPlaceholder#ca0c51ac-a4f5-4b50-ad40-18c6478e62e8"/>
          <w:id w:val="-1723971717"/>
          <w:placeholder>
            <w:docPart w:val="DefaultPlaceholder_-1854013440"/>
          </w:placeholder>
        </w:sdtPr>
        <w:sdtContent>
          <w:r w:rsidR="00D854B8"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}</w:instrText>
          </w:r>
          <w:r w:rsidR="00D854B8" w:rsidRPr="0096205B">
            <w:rPr>
              <w:rFonts w:asciiTheme="minorHAnsi" w:hAnsiTheme="minorHAnsi"/>
              <w:lang w:val="en-GB"/>
            </w:rPr>
            <w:fldChar w:fldCharType="separate"/>
          </w:r>
          <w:r w:rsidR="00DE489C" w:rsidRPr="0096205B">
            <w:rPr>
              <w:rFonts w:asciiTheme="minorHAnsi" w:hAnsiTheme="minorHAnsi"/>
              <w:lang w:val="en-GB"/>
            </w:rPr>
            <w:t>(Stadler et al., 2018)</w:t>
          </w:r>
          <w:r w:rsidR="00D854B8" w:rsidRPr="0096205B">
            <w:rPr>
              <w:rFonts w:asciiTheme="minorHAnsi" w:hAnsiTheme="minorHAnsi"/>
              <w:lang w:val="en-GB"/>
            </w:rPr>
            <w:fldChar w:fldCharType="end"/>
          </w:r>
        </w:sdtContent>
      </w:sdt>
      <w:r w:rsidRPr="0096205B">
        <w:rPr>
          <w:rFonts w:asciiTheme="minorHAnsi" w:hAnsiTheme="minorHAnsi"/>
          <w:lang w:val="en-GB"/>
        </w:rPr>
        <w:t>, in which multi-regional Supply</w:t>
      </w:r>
      <w:r w:rsidR="00EA014F" w:rsidRPr="0096205B">
        <w:rPr>
          <w:rFonts w:asciiTheme="minorHAnsi" w:hAnsiTheme="minorHAnsi"/>
          <w:lang w:val="en-GB"/>
        </w:rPr>
        <w:t>-</w:t>
      </w:r>
      <w:r w:rsidRPr="0096205B">
        <w:rPr>
          <w:rFonts w:asciiTheme="minorHAnsi" w:hAnsiTheme="minorHAnsi"/>
          <w:lang w:val="en-GB"/>
        </w:rPr>
        <w:t xml:space="preserve">Use tables are available (in addition to the symmetric I-O in many cases) for a long period of time and with a broad level of sectoral development in agriculture and other bio-economic sectors, in addition to having geographical coverage for the 28 MS of the EU and for the main countries of the rest of the world. From the EXIOBASE data to obtaining the series of multi-regional SUT monetary marks, some estimation is required. First, by adapting the initial tables to the sectoral structure proposed in BIOCLIMAPATHS. Subsequently, to complete the database with additional information on certain bioeconomy sectors (agriculture, livestock, and biofuels), the 2010 and 2015 BioSAMs </w:t>
      </w:r>
      <w:sdt>
        <w:sdtPr>
          <w:rPr>
            <w:rFonts w:asciiTheme="minorHAnsi" w:hAnsiTheme="minorHAnsi"/>
            <w:lang w:val="en-GB"/>
          </w:rPr>
          <w:alias w:val="Don't edit this field"/>
          <w:tag w:val="CitaviPlaceholder#4ccf5da4-4741-48cd-901d-d0ea45f06a14"/>
          <w:id w:val="-353497921"/>
          <w:placeholder>
            <w:docPart w:val="DefaultPlaceholder_-1854013440"/>
          </w:placeholder>
        </w:sdtPr>
        <w:sdtContent>
          <w:r w:rsidR="00CE2848"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}</w:instrText>
          </w:r>
          <w:r w:rsidR="00CE2848" w:rsidRPr="0096205B">
            <w:rPr>
              <w:rFonts w:asciiTheme="minorHAnsi" w:hAnsiTheme="minorHAnsi"/>
              <w:lang w:val="en-GB"/>
            </w:rPr>
            <w:fldChar w:fldCharType="separate"/>
          </w:r>
          <w:r w:rsidR="00DE489C" w:rsidRPr="0096205B">
            <w:rPr>
              <w:rFonts w:asciiTheme="minorHAnsi" w:hAnsiTheme="minorHAnsi"/>
              <w:lang w:val="en-GB"/>
            </w:rPr>
            <w:t>(Mainar-Causapé et al., 2021)</w:t>
          </w:r>
          <w:r w:rsidR="00CE2848" w:rsidRPr="0096205B">
            <w:rPr>
              <w:rFonts w:asciiTheme="minorHAnsi" w:hAnsiTheme="minorHAnsi"/>
              <w:lang w:val="en-GB"/>
            </w:rPr>
            <w:fldChar w:fldCharType="end"/>
          </w:r>
        </w:sdtContent>
      </w:sdt>
      <w:r w:rsidRPr="0096205B">
        <w:rPr>
          <w:rFonts w:asciiTheme="minorHAnsi" w:hAnsiTheme="minorHAnsi"/>
          <w:lang w:val="en-GB"/>
        </w:rPr>
        <w:t xml:space="preserve"> carried out by the Joint Research Centre (JRC) </w:t>
      </w:r>
      <w:r w:rsidR="00CE2848" w:rsidRPr="0096205B">
        <w:rPr>
          <w:rFonts w:asciiTheme="minorHAnsi" w:hAnsiTheme="minorHAnsi"/>
          <w:lang w:val="en-GB"/>
        </w:rPr>
        <w:t xml:space="preserve">of the European Commission </w:t>
      </w:r>
      <w:r w:rsidRPr="0096205B">
        <w:rPr>
          <w:rFonts w:asciiTheme="minorHAnsi" w:hAnsiTheme="minorHAnsi"/>
          <w:lang w:val="en-GB"/>
        </w:rPr>
        <w:t xml:space="preserve">have been used, building the pertinent extrapolations to complete the proposed time period. These BioSAMS, of national scope, provide a complete SUT framework for the 28 MS of the EU with a wide disaggregation (the most complete in this type of database) of the bio-economic sectors (primary sector and biofuels), in a way that can be complemented with previous estimates from EXIOBASE, allowing additional breakdowns on the initial structure. The result of these processes </w:t>
      </w:r>
      <w:r w:rsidR="00EA014F" w:rsidRPr="0096205B">
        <w:rPr>
          <w:rFonts w:asciiTheme="minorHAnsi" w:hAnsiTheme="minorHAnsi"/>
          <w:lang w:val="en-GB"/>
        </w:rPr>
        <w:t>gave</w:t>
      </w:r>
      <w:r w:rsidRPr="0096205B">
        <w:rPr>
          <w:rFonts w:asciiTheme="minorHAnsi" w:hAnsiTheme="minorHAnsi"/>
          <w:lang w:val="en-GB"/>
        </w:rPr>
        <w:t xml:space="preserve"> rise to multi-regional monetary SUT frameworks for the EU and its Member States with a very broad disaggregation of the bioeconomy sectors. These multiregional frameworks comprise, with reference to the year 2015, a total of 78 activities (44 of Bioeconomy) and 78 goods and services (44 of them bio-economics), for the 28 EU countries (including the United Kingdom) and the Rest of the World, (as well as the interrelationships and bilateral exchanges between all these territories). In addition, they contain the breakdown of final demand and added value, as well as taxes on activities and products and imports by origin (the resulting data matrix contains 4,529 rows and 4,669 columns).</w:t>
      </w:r>
    </w:p>
    <w:p w14:paraId="111F8839" w14:textId="0BDB5F85" w:rsidR="00441055" w:rsidRPr="0096205B" w:rsidRDefault="00DC388D">
      <w:pPr>
        <w:spacing w:before="240"/>
        <w:rPr>
          <w:rFonts w:asciiTheme="minorHAnsi" w:hAnsiTheme="minorHAnsi"/>
          <w:lang w:val="en-GB"/>
        </w:rPr>
      </w:pPr>
      <w:r w:rsidRPr="0096205B">
        <w:rPr>
          <w:rFonts w:asciiTheme="minorHAnsi" w:hAnsiTheme="minorHAnsi"/>
          <w:lang w:val="en-GB"/>
        </w:rPr>
        <w:t>Once the multiregional framework was built at the level of member states, it</w:t>
      </w:r>
      <w:r w:rsidR="00EA014F" w:rsidRPr="0096205B">
        <w:rPr>
          <w:rFonts w:asciiTheme="minorHAnsi" w:hAnsiTheme="minorHAnsi"/>
          <w:lang w:val="en-GB"/>
        </w:rPr>
        <w:t xml:space="preserve"> has been extended by regionalis</w:t>
      </w:r>
      <w:r w:rsidRPr="0096205B">
        <w:rPr>
          <w:rFonts w:asciiTheme="minorHAnsi" w:hAnsiTheme="minorHAnsi"/>
          <w:lang w:val="en-GB"/>
        </w:rPr>
        <w:t>ing the base, at NUTS 2 level, for Germany (38 regions), Austria (9 regions) and Spain (19 regions), maintaining the national aggregation in the rest of the territories (EU countries and Rest of the World). To do this, the main macro-magnitudes of these regions were compiled, both for added value and final demand, as well as for total sectoral output, in addition to taking the data on transactions and multi-regional relations (at the NUTS2 level) prepared by the JRC and PBL–Netherlands Environmental Assessment Agency</w:t>
      </w:r>
      <w:r w:rsidR="00CE2848" w:rsidRPr="0096205B">
        <w:rPr>
          <w:rFonts w:asciiTheme="minorHAnsi" w:hAnsiTheme="minorHAnsi"/>
          <w:lang w:val="en-GB"/>
        </w:rPr>
        <w:t xml:space="preserve"> </w:t>
      </w:r>
      <w:sdt>
        <w:sdtPr>
          <w:rPr>
            <w:rFonts w:asciiTheme="minorHAnsi" w:hAnsiTheme="minorHAnsi"/>
            <w:lang w:val="en-GB"/>
          </w:rPr>
          <w:alias w:val="Don't edit this field"/>
          <w:tag w:val="CitaviPlaceholder#07a561ca-d24e-4b46-89a2-73dcd608624b"/>
          <w:id w:val="-2006968518"/>
          <w:placeholder>
            <w:docPart w:val="DefaultPlaceholder_-1854013440"/>
          </w:placeholder>
        </w:sdtPr>
        <w:sdtContent>
          <w:r w:rsidR="00CE2848"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}</w:instrText>
          </w:r>
          <w:r w:rsidR="00CE2848" w:rsidRPr="0096205B">
            <w:rPr>
              <w:rFonts w:asciiTheme="minorHAnsi" w:hAnsiTheme="minorHAnsi"/>
              <w:lang w:val="en-GB"/>
            </w:rPr>
            <w:fldChar w:fldCharType="separate"/>
          </w:r>
          <w:r w:rsidR="00DE489C" w:rsidRPr="0096205B">
            <w:rPr>
              <w:rFonts w:asciiTheme="minorHAnsi" w:hAnsiTheme="minorHAnsi"/>
              <w:lang w:val="en-GB"/>
            </w:rPr>
            <w:t>(Thissen et al., 2019)</w:t>
          </w:r>
          <w:r w:rsidR="00CE2848" w:rsidRPr="0096205B">
            <w:rPr>
              <w:rFonts w:asciiTheme="minorHAnsi" w:hAnsiTheme="minorHAnsi"/>
              <w:lang w:val="en-GB"/>
            </w:rPr>
            <w:fldChar w:fldCharType="end"/>
          </w:r>
        </w:sdtContent>
      </w:sdt>
      <w:r w:rsidR="00CE2848" w:rsidRPr="0096205B">
        <w:rPr>
          <w:rFonts w:asciiTheme="minorHAnsi" w:hAnsiTheme="minorHAnsi"/>
          <w:lang w:val="en-GB"/>
        </w:rPr>
        <w:t xml:space="preserve"> as a reference for the disaggregation</w:t>
      </w:r>
      <w:r w:rsidRPr="0096205B">
        <w:rPr>
          <w:rFonts w:asciiTheme="minorHAnsi" w:hAnsiTheme="minorHAnsi"/>
          <w:lang w:val="en-GB"/>
        </w:rPr>
        <w:t>. After an initial estimate of the regionali</w:t>
      </w:r>
      <w:r w:rsidR="00EA014F" w:rsidRPr="0096205B">
        <w:rPr>
          <w:rFonts w:asciiTheme="minorHAnsi" w:hAnsiTheme="minorHAnsi"/>
          <w:lang w:val="en-GB"/>
        </w:rPr>
        <w:t>s</w:t>
      </w:r>
      <w:r w:rsidRPr="0096205B">
        <w:rPr>
          <w:rFonts w:asciiTheme="minorHAnsi" w:hAnsiTheme="minorHAnsi"/>
          <w:lang w:val="en-GB"/>
        </w:rPr>
        <w:t xml:space="preserve">ed framework, we had the external collaboration of one of the authors of said database, Olga Ivanova (PBL), for its adjustment and balancing (in addition to the previous use and treatment of the database of relations between </w:t>
      </w:r>
      <w:r w:rsidRPr="0096205B">
        <w:rPr>
          <w:rFonts w:asciiTheme="minorHAnsi" w:hAnsiTheme="minorHAnsi"/>
          <w:lang w:val="en-GB"/>
        </w:rPr>
        <w:lastRenderedPageBreak/>
        <w:t xml:space="preserve">regions NUTS2). The result is a database that combines multi-regional and bio-economic Supply-Use tables (RegBio-MRSUT), with 78 activities and 78 goods and services (44 of the bio-economic activities and goods), for 92 territories and regions (with a total of 14,357 rows and 14,812 columns). </w:t>
      </w:r>
    </w:p>
    <w:p w14:paraId="01B9B59F" w14:textId="0D5AAD39" w:rsidR="00441055" w:rsidRPr="0096205B" w:rsidRDefault="00CE2848" w:rsidP="00CE2848">
      <w:pPr>
        <w:pStyle w:val="berschrift2BCP"/>
        <w:rPr>
          <w:rFonts w:asciiTheme="minorHAnsi" w:hAnsiTheme="minorHAnsi"/>
        </w:rPr>
      </w:pPr>
      <w:bookmarkStart w:id="44" w:name="_9guc7em1c1bw" w:colFirst="0" w:colLast="0"/>
      <w:bookmarkStart w:id="45" w:name="_Toc126578616"/>
      <w:bookmarkEnd w:id="44"/>
      <w:r w:rsidRPr="0096205B">
        <w:rPr>
          <w:rFonts w:asciiTheme="minorHAnsi" w:hAnsiTheme="minorHAnsi"/>
        </w:rPr>
        <w:t xml:space="preserve">5.2. </w:t>
      </w:r>
      <w:r w:rsidR="00DC388D" w:rsidRPr="0096205B">
        <w:rPr>
          <w:rFonts w:asciiTheme="minorHAnsi" w:hAnsiTheme="minorHAnsi"/>
        </w:rPr>
        <w:t>Analytical methods and main research products</w:t>
      </w:r>
      <w:bookmarkEnd w:id="45"/>
    </w:p>
    <w:p w14:paraId="6502F041" w14:textId="07003E46" w:rsidR="00441055" w:rsidRPr="0096205B" w:rsidRDefault="00DC388D">
      <w:pPr>
        <w:spacing w:before="240"/>
        <w:rPr>
          <w:rFonts w:asciiTheme="minorHAnsi" w:hAnsiTheme="minorHAnsi"/>
          <w:lang w:val="en-GB"/>
        </w:rPr>
      </w:pPr>
      <w:r w:rsidRPr="0096205B">
        <w:rPr>
          <w:rFonts w:asciiTheme="minorHAnsi" w:hAnsiTheme="minorHAnsi"/>
          <w:lang w:val="en-GB"/>
        </w:rPr>
        <w:t xml:space="preserve">Once the Bio-MRSUT and RegBio-MRSUT frameworks have been available and operational, the impact analysis of potential climate risks and </w:t>
      </w:r>
      <w:r w:rsidR="005D467B" w:rsidRPr="0096205B">
        <w:rPr>
          <w:rFonts w:asciiTheme="minorHAnsi" w:hAnsiTheme="minorHAnsi"/>
          <w:lang w:val="en-GB"/>
        </w:rPr>
        <w:t>their propagation</w:t>
      </w:r>
      <w:r w:rsidRPr="0096205B">
        <w:rPr>
          <w:rFonts w:asciiTheme="minorHAnsi" w:hAnsiTheme="minorHAnsi"/>
          <w:lang w:val="en-GB"/>
        </w:rPr>
        <w:t xml:space="preserve"> has been carried out, using two multisectoral analysis techniques of different approaches, based on IOT / SUT</w:t>
      </w:r>
      <w:r w:rsidR="005D467B" w:rsidRPr="0096205B">
        <w:rPr>
          <w:rFonts w:asciiTheme="minorHAnsi" w:hAnsiTheme="minorHAnsi"/>
          <w:lang w:val="en-GB"/>
        </w:rPr>
        <w:t xml:space="preserve">. The two methodologies </w:t>
      </w:r>
      <w:r w:rsidRPr="0096205B">
        <w:rPr>
          <w:rFonts w:asciiTheme="minorHAnsi" w:hAnsiTheme="minorHAnsi"/>
          <w:lang w:val="en-GB"/>
        </w:rPr>
        <w:t>provide complementary information on the scope of the impact of potential sho</w:t>
      </w:r>
      <w:r w:rsidR="00EA014F" w:rsidRPr="0096205B">
        <w:rPr>
          <w:rFonts w:asciiTheme="minorHAnsi" w:hAnsiTheme="minorHAnsi"/>
          <w:lang w:val="en-GB"/>
        </w:rPr>
        <w:t>cks caused by climate extremes.</w:t>
      </w:r>
      <w:r w:rsidR="00BC515E" w:rsidRPr="0096205B">
        <w:rPr>
          <w:rFonts w:asciiTheme="minorHAnsi" w:hAnsiTheme="minorHAnsi"/>
          <w:lang w:val="en-GB"/>
        </w:rPr>
        <w:t xml:space="preserve"> </w:t>
      </w:r>
    </w:p>
    <w:p w14:paraId="3CC7D34B" w14:textId="6D66F906" w:rsidR="00441055" w:rsidRPr="0096205B" w:rsidRDefault="00DC388D" w:rsidP="00CE2848">
      <w:pPr>
        <w:spacing w:before="240"/>
        <w:rPr>
          <w:rFonts w:asciiTheme="minorHAnsi" w:hAnsiTheme="minorHAnsi"/>
          <w:lang w:val="en-GB"/>
        </w:rPr>
      </w:pPr>
      <w:r w:rsidRPr="0096205B">
        <w:rPr>
          <w:rFonts w:asciiTheme="minorHAnsi" w:hAnsiTheme="minorHAnsi"/>
          <w:lang w:val="en-GB"/>
        </w:rPr>
        <w:t xml:space="preserve">The traditional impact analysis model based on Input-Output models has begun to be applied, using the multiplier matrices resulting from the classic Leontief inverse, both in its usual version of </w:t>
      </w:r>
      <w:r w:rsidR="00EA014F" w:rsidRPr="0096205B">
        <w:rPr>
          <w:rFonts w:asciiTheme="minorHAnsi" w:hAnsiTheme="minorHAnsi"/>
          <w:lang w:val="en-GB"/>
        </w:rPr>
        <w:t xml:space="preserve">a </w:t>
      </w:r>
      <w:r w:rsidRPr="0096205B">
        <w:rPr>
          <w:rFonts w:asciiTheme="minorHAnsi" w:hAnsiTheme="minorHAnsi"/>
          <w:lang w:val="en-GB"/>
        </w:rPr>
        <w:t>symmetric I-O matrix</w:t>
      </w:r>
      <w:r w:rsidR="00CE2848" w:rsidRPr="0096205B">
        <w:rPr>
          <w:rFonts w:asciiTheme="minorHAnsi" w:hAnsiTheme="minorHAnsi"/>
          <w:lang w:val="en-GB"/>
        </w:rPr>
        <w:t xml:space="preserve"> </w:t>
      </w:r>
      <w:sdt>
        <w:sdtPr>
          <w:rPr>
            <w:rFonts w:asciiTheme="minorHAnsi" w:hAnsiTheme="minorHAnsi"/>
            <w:lang w:val="en-GB"/>
          </w:rPr>
          <w:alias w:val="Don't edit this field"/>
          <w:tag w:val="CitaviPlaceholder#c507b295-75b0-40f6-b39e-866d755a1e8d"/>
          <w:id w:val="652422573"/>
          <w:placeholder>
            <w:docPart w:val="DefaultPlaceholder_-1854013440"/>
          </w:placeholder>
        </w:sdtPr>
        <w:sdtContent>
          <w:r w:rsidR="00CE2848"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}</w:instrText>
          </w:r>
          <w:r w:rsidR="00CE2848" w:rsidRPr="0096205B">
            <w:rPr>
              <w:rFonts w:asciiTheme="minorHAnsi" w:hAnsiTheme="minorHAnsi"/>
              <w:lang w:val="en-GB"/>
            </w:rPr>
            <w:fldChar w:fldCharType="separate"/>
          </w:r>
          <w:r w:rsidR="00DE489C" w:rsidRPr="0096205B">
            <w:rPr>
              <w:rFonts w:asciiTheme="minorHAnsi" w:hAnsiTheme="minorHAnsi"/>
              <w:lang w:val="en-GB"/>
            </w:rPr>
            <w:t>(Pyatt and Round, 1985)</w:t>
          </w:r>
          <w:r w:rsidR="00CE2848" w:rsidRPr="0096205B">
            <w:rPr>
              <w:rFonts w:asciiTheme="minorHAnsi" w:hAnsiTheme="minorHAnsi"/>
              <w:lang w:val="en-GB"/>
            </w:rPr>
            <w:fldChar w:fldCharType="end"/>
          </w:r>
        </w:sdtContent>
      </w:sdt>
      <w:r w:rsidRPr="0096205B">
        <w:rPr>
          <w:rFonts w:asciiTheme="minorHAnsi" w:hAnsiTheme="minorHAnsi"/>
          <w:lang w:val="en-GB"/>
        </w:rPr>
        <w:t xml:space="preserve">, and in the SUT form </w:t>
      </w:r>
      <w:sdt>
        <w:sdtPr>
          <w:rPr>
            <w:rFonts w:asciiTheme="minorHAnsi" w:hAnsiTheme="minorHAnsi"/>
            <w:lang w:val="en-GB"/>
          </w:rPr>
          <w:alias w:val="Don't edit this field"/>
          <w:tag w:val="CitaviPlaceholder#686ea99a-ce1d-48a5-b886-67bcb3dc9f2a"/>
          <w:id w:val="305587411"/>
          <w:placeholder>
            <w:docPart w:val="DefaultPlaceholder_-1854013440"/>
          </w:placeholder>
        </w:sdtPr>
        <w:sdtContent>
          <w:r w:rsidR="00CE2848"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}</w:instrText>
          </w:r>
          <w:r w:rsidR="00CE2848" w:rsidRPr="0096205B">
            <w:rPr>
              <w:rFonts w:asciiTheme="minorHAnsi" w:hAnsiTheme="minorHAnsi"/>
              <w:lang w:val="en-GB"/>
            </w:rPr>
            <w:fldChar w:fldCharType="separate"/>
          </w:r>
          <w:r w:rsidR="00DE489C" w:rsidRPr="0096205B">
            <w:rPr>
              <w:rFonts w:asciiTheme="minorHAnsi" w:hAnsiTheme="minorHAnsi"/>
              <w:lang w:val="en-GB"/>
            </w:rPr>
            <w:t>(Wiedmann, 2017)</w:t>
          </w:r>
          <w:r w:rsidR="00CE2848" w:rsidRPr="0096205B">
            <w:rPr>
              <w:rFonts w:asciiTheme="minorHAnsi" w:hAnsiTheme="minorHAnsi"/>
              <w:lang w:val="en-GB"/>
            </w:rPr>
            <w:fldChar w:fldCharType="end"/>
          </w:r>
        </w:sdtContent>
      </w:sdt>
      <w:r w:rsidRPr="0096205B">
        <w:rPr>
          <w:rFonts w:asciiTheme="minorHAnsi" w:hAnsiTheme="minorHAnsi"/>
          <w:lang w:val="en-GB"/>
        </w:rPr>
        <w:t>. This type of modelling allows, through the infinite backward linkages of the initial direct effects of a shock (in this case, on the production/disposal of bio-economy output caused by climate hazards), to reflect the effects in the whole of the European economy, both nationally and regionally (in the cases of Germany, Austria and Spain). This impact is measured both in produc</w:t>
      </w:r>
      <w:r w:rsidR="00EA014F" w:rsidRPr="0096205B">
        <w:rPr>
          <w:rFonts w:asciiTheme="minorHAnsi" w:hAnsiTheme="minorHAnsi"/>
          <w:lang w:val="en-GB"/>
        </w:rPr>
        <w:t>tion, employment or added value, both</w:t>
      </w:r>
      <w:r w:rsidRPr="0096205B">
        <w:rPr>
          <w:rFonts w:asciiTheme="minorHAnsi" w:hAnsiTheme="minorHAnsi"/>
          <w:lang w:val="en-GB"/>
        </w:rPr>
        <w:t xml:space="preserve"> in an aggregate and sectoral way.</w:t>
      </w:r>
    </w:p>
    <w:p w14:paraId="5901AA61" w14:textId="77777777" w:rsidR="00441055" w:rsidRPr="0096205B" w:rsidRDefault="00DC388D" w:rsidP="00CE2848">
      <w:pPr>
        <w:spacing w:before="240"/>
        <w:rPr>
          <w:rFonts w:asciiTheme="minorHAnsi" w:hAnsiTheme="minorHAnsi"/>
          <w:lang w:val="en-GB"/>
        </w:rPr>
      </w:pPr>
      <w:r w:rsidRPr="0096205B">
        <w:rPr>
          <w:rFonts w:asciiTheme="minorHAnsi" w:hAnsiTheme="minorHAnsi"/>
          <w:lang w:val="en-GB"/>
        </w:rPr>
        <w:t>The impacts, information on the chain of transmission of these and which blocks of regions and sectors present a higher sensitivity to potential threats or small climatic catastrophes, or which are those that have a greater capacity to spread them in case of suffering them. It can be said that, in the context of this project, the use of the multipliers from the Leontief inverse provides information on the "maximum" effects and impacts of the aforementioned shocks, since they assume a complete prior use of productive resources and not consider a "reallocation" of production between the countries and/or regions considered.</w:t>
      </w:r>
    </w:p>
    <w:p w14:paraId="2FF225AE" w14:textId="6A06994B" w:rsidR="00441055" w:rsidRPr="0096205B" w:rsidRDefault="00DC388D" w:rsidP="00CE2848">
      <w:pPr>
        <w:spacing w:before="240"/>
        <w:rPr>
          <w:rFonts w:asciiTheme="minorHAnsi" w:hAnsiTheme="minorHAnsi"/>
          <w:lang w:val="en-GB"/>
        </w:rPr>
      </w:pPr>
      <w:r w:rsidRPr="0096205B">
        <w:rPr>
          <w:rFonts w:asciiTheme="minorHAnsi" w:hAnsiTheme="minorHAnsi"/>
          <w:lang w:val="en-GB"/>
        </w:rPr>
        <w:t xml:space="preserve">The second model proposed tries to offer an alternative to the assumptions of the classic Leontief model, especially about the possibility of a reallocation of resources and production, both between the countries and regions of the EU, as well as with the Rest of the World. This model is based on the approach of </w:t>
      </w:r>
      <w:r w:rsidR="00424D49" w:rsidRPr="0096205B">
        <w:rPr>
          <w:rFonts w:asciiTheme="minorHAnsi" w:hAnsiTheme="minorHAnsi"/>
          <w:lang w:val="en-GB"/>
        </w:rPr>
        <w:t>Faturay</w:t>
      </w:r>
      <w:r w:rsidR="00EA014F" w:rsidRPr="0096205B">
        <w:rPr>
          <w:rFonts w:asciiTheme="minorHAnsi" w:hAnsiTheme="minorHAnsi"/>
          <w:lang w:val="en-GB"/>
        </w:rPr>
        <w:t xml:space="preserve"> et al.</w:t>
      </w:r>
      <w:r w:rsidR="00424D49" w:rsidRPr="0096205B">
        <w:rPr>
          <w:rFonts w:asciiTheme="minorHAnsi" w:hAnsiTheme="minorHAnsi"/>
          <w:lang w:val="en-GB"/>
        </w:rPr>
        <w:t xml:space="preserve"> </w:t>
      </w:r>
      <w:sdt>
        <w:sdtPr>
          <w:rPr>
            <w:rFonts w:asciiTheme="minorHAnsi" w:hAnsiTheme="minorHAnsi"/>
            <w:lang w:val="en-GB"/>
          </w:rPr>
          <w:alias w:val="Don't edit this field"/>
          <w:tag w:val="CitaviPlaceholder#2ef822eb-2fcc-4bca-950b-d9d8d2ce06da"/>
          <w:id w:val="-1012609872"/>
          <w:placeholder>
            <w:docPart w:val="DefaultPlaceholder_-1854013440"/>
          </w:placeholder>
        </w:sdtPr>
        <w:sdtContent>
          <w:r w:rsidR="00424D49"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}</w:instrText>
          </w:r>
          <w:r w:rsidR="00424D49" w:rsidRPr="0096205B">
            <w:rPr>
              <w:rFonts w:asciiTheme="minorHAnsi" w:hAnsiTheme="minorHAnsi"/>
              <w:lang w:val="en-GB"/>
            </w:rPr>
            <w:fldChar w:fldCharType="separate"/>
          </w:r>
          <w:r w:rsidR="00DE489C" w:rsidRPr="0096205B">
            <w:rPr>
              <w:rFonts w:asciiTheme="minorHAnsi" w:hAnsiTheme="minorHAnsi"/>
              <w:lang w:val="en-GB"/>
            </w:rPr>
            <w:t>(2020)</w:t>
          </w:r>
          <w:r w:rsidR="00424D49" w:rsidRPr="0096205B">
            <w:rPr>
              <w:rFonts w:asciiTheme="minorHAnsi" w:hAnsiTheme="minorHAnsi"/>
              <w:lang w:val="en-GB"/>
            </w:rPr>
            <w:fldChar w:fldCharType="end"/>
          </w:r>
        </w:sdtContent>
      </w:sdt>
      <w:r w:rsidRPr="0096205B">
        <w:rPr>
          <w:rFonts w:asciiTheme="minorHAnsi" w:hAnsiTheme="minorHAnsi"/>
          <w:lang w:val="en-GB"/>
        </w:rPr>
        <w:t xml:space="preserve"> and Huang et al.</w:t>
      </w:r>
      <w:r w:rsidR="00EA014F" w:rsidRPr="0096205B">
        <w:rPr>
          <w:rFonts w:asciiTheme="minorHAnsi" w:hAnsiTheme="minorHAnsi"/>
          <w:lang w:val="en-GB"/>
        </w:rPr>
        <w:t xml:space="preserve"> </w:t>
      </w:r>
      <w:sdt>
        <w:sdtPr>
          <w:rPr>
            <w:rFonts w:asciiTheme="minorHAnsi" w:hAnsiTheme="minorHAnsi"/>
            <w:lang w:val="en-GB"/>
          </w:rPr>
          <w:alias w:val="Don't edit this field"/>
          <w:tag w:val="CitaviPlaceholder#88690fd1-87a4-4dff-bdd6-198cb6920b63"/>
          <w:id w:val="-391497738"/>
          <w:placeholder>
            <w:docPart w:val="DefaultPlaceholder_-1854013440"/>
          </w:placeholder>
        </w:sdtPr>
        <w:sdtContent>
          <w:r w:rsidR="00EA014F"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}</w:instrText>
          </w:r>
          <w:r w:rsidR="00EA014F" w:rsidRPr="0096205B">
            <w:rPr>
              <w:rFonts w:asciiTheme="minorHAnsi" w:hAnsiTheme="minorHAnsi"/>
              <w:lang w:val="en-GB"/>
            </w:rPr>
            <w:fldChar w:fldCharType="separate"/>
          </w:r>
          <w:r w:rsidR="00DE489C" w:rsidRPr="0096205B">
            <w:rPr>
              <w:rFonts w:asciiTheme="minorHAnsi" w:hAnsiTheme="minorHAnsi"/>
              <w:lang w:val="en-GB"/>
            </w:rPr>
            <w:t>(2022)</w:t>
          </w:r>
          <w:r w:rsidR="00EA014F" w:rsidRPr="0096205B">
            <w:rPr>
              <w:rFonts w:asciiTheme="minorHAnsi" w:hAnsiTheme="minorHAnsi"/>
              <w:lang w:val="en-GB"/>
            </w:rPr>
            <w:fldChar w:fldCharType="end"/>
          </w:r>
        </w:sdtContent>
      </w:sdt>
      <w:r w:rsidRPr="0096205B">
        <w:rPr>
          <w:rFonts w:asciiTheme="minorHAnsi" w:hAnsiTheme="minorHAnsi"/>
          <w:lang w:val="en-GB"/>
        </w:rPr>
        <w:t xml:space="preserve">, who use novel developments for </w:t>
      </w:r>
      <w:r w:rsidR="00EA014F" w:rsidRPr="0096205B">
        <w:rPr>
          <w:rFonts w:asciiTheme="minorHAnsi" w:hAnsiTheme="minorHAnsi"/>
          <w:lang w:val="en-GB"/>
        </w:rPr>
        <w:t>the analysis of disasters with i</w:t>
      </w:r>
      <w:r w:rsidRPr="0096205B">
        <w:rPr>
          <w:rFonts w:asciiTheme="minorHAnsi" w:hAnsiTheme="minorHAnsi"/>
          <w:lang w:val="en-GB"/>
        </w:rPr>
        <w:t xml:space="preserve">nput-output models. In </w:t>
      </w:r>
      <w:r w:rsidR="00EA014F" w:rsidRPr="0096205B">
        <w:rPr>
          <w:rFonts w:asciiTheme="minorHAnsi" w:hAnsiTheme="minorHAnsi"/>
          <w:lang w:val="en-GB"/>
        </w:rPr>
        <w:t>the Faturay</w:t>
      </w:r>
      <w:r w:rsidRPr="0096205B">
        <w:rPr>
          <w:rFonts w:asciiTheme="minorHAnsi" w:hAnsiTheme="minorHAnsi"/>
          <w:lang w:val="en-GB"/>
        </w:rPr>
        <w:t xml:space="preserve"> approach (which uses the </w:t>
      </w:r>
      <w:r w:rsidR="00A94929" w:rsidRPr="0096205B">
        <w:rPr>
          <w:rFonts w:asciiTheme="minorHAnsi" w:hAnsiTheme="minorHAnsi"/>
          <w:lang w:val="en-GB"/>
        </w:rPr>
        <w:t xml:space="preserve">technical </w:t>
      </w:r>
      <w:r w:rsidRPr="0096205B">
        <w:rPr>
          <w:rFonts w:asciiTheme="minorHAnsi" w:hAnsiTheme="minorHAnsi"/>
          <w:lang w:val="en-GB"/>
        </w:rPr>
        <w:t>coefficient matrix, but not its inverse) a maximi</w:t>
      </w:r>
      <w:r w:rsidR="00EA014F" w:rsidRPr="0096205B">
        <w:rPr>
          <w:rFonts w:asciiTheme="minorHAnsi" w:hAnsiTheme="minorHAnsi"/>
          <w:lang w:val="en-GB"/>
        </w:rPr>
        <w:t>s</w:t>
      </w:r>
      <w:r w:rsidRPr="0096205B">
        <w:rPr>
          <w:rFonts w:asciiTheme="minorHAnsi" w:hAnsiTheme="minorHAnsi"/>
          <w:lang w:val="en-GB"/>
        </w:rPr>
        <w:t>ation of the joint output (or linked variables) of related zones or regions is proposed in the event of a catastrophic external shock, allowing the transfer of production between zones (regions and/or countries) and taking as the only restriction the maintenance of the supply as an input of the goods affected by the disaster. However, in the development of the final part of the project, it has been detected that the proposed optimi</w:t>
      </w:r>
      <w:r w:rsidR="00EA014F" w:rsidRPr="0096205B">
        <w:rPr>
          <w:rFonts w:asciiTheme="minorHAnsi" w:hAnsiTheme="minorHAnsi"/>
          <w:lang w:val="en-GB"/>
        </w:rPr>
        <w:t>s</w:t>
      </w:r>
      <w:r w:rsidRPr="0096205B">
        <w:rPr>
          <w:rFonts w:asciiTheme="minorHAnsi" w:hAnsiTheme="minorHAnsi"/>
          <w:lang w:val="en-GB"/>
        </w:rPr>
        <w:t>ation algorithm generates a much more limited process of reallocation of output between regions than expected and that makes it hypersensitive to situations of strong initial shocks in production. This has led the work team to reformulate the model with the introduction of new restrictions and the relaxation of others, now allowing a flexible, more realistic reassignment that provides more coherent and feasible results.</w:t>
      </w:r>
    </w:p>
    <w:p w14:paraId="14F8B993" w14:textId="0B518833" w:rsidR="009D6596" w:rsidRPr="0096205B" w:rsidRDefault="009D6596" w:rsidP="00CE2848">
      <w:pPr>
        <w:spacing w:before="240"/>
        <w:rPr>
          <w:rFonts w:asciiTheme="minorHAnsi" w:hAnsiTheme="minorHAnsi"/>
          <w:lang w:val="en-GB"/>
        </w:rPr>
      </w:pPr>
      <w:r w:rsidRPr="0096205B">
        <w:rPr>
          <w:rFonts w:asciiTheme="minorHAnsi" w:hAnsiTheme="minorHAnsi"/>
          <w:lang w:val="en-GB"/>
        </w:rPr>
        <w:lastRenderedPageBreak/>
        <w:t xml:space="preserve">Regarding the two types of models described above, both use the input-output methodology, but with different assumptions. Thus, the analysis based on the linear multipliers (obtained through the Leontief inverse, shows the final reduction in output caused by the initial shock, under the assumption of a production function with fixed coefficients and full use of the factors of production, not contemplating the possibility that production and/or inputs may move between regions and/or countries. However, the second method (onwards </w:t>
      </w:r>
      <w:r w:rsidRPr="0096205B">
        <w:rPr>
          <w:rFonts w:asciiTheme="minorHAnsi" w:hAnsiTheme="minorHAnsi"/>
          <w:i/>
          <w:iCs/>
          <w:lang w:val="en-GB"/>
        </w:rPr>
        <w:t>‘alternative model’</w:t>
      </w:r>
      <w:r w:rsidRPr="0096205B">
        <w:rPr>
          <w:rFonts w:asciiTheme="minorHAnsi" w:hAnsiTheme="minorHAnsi"/>
          <w:lang w:val="en-GB"/>
        </w:rPr>
        <w:t>), which improves the approach of Faturay et al. (2020) and Huang et al. (2022), uses the matrix of technical coefficients instead of the inverse and allows (and this is the most relevant issue) that the inputs and outputs can be reallocated from one region to another.</w:t>
      </w:r>
    </w:p>
    <w:p w14:paraId="779C40E6" w14:textId="33BF29B2" w:rsidR="00441055" w:rsidRPr="0096205B" w:rsidRDefault="00DC388D">
      <w:pPr>
        <w:spacing w:before="240"/>
        <w:rPr>
          <w:rFonts w:asciiTheme="minorHAnsi" w:hAnsiTheme="minorHAnsi"/>
          <w:lang w:val="en-GB"/>
        </w:rPr>
      </w:pPr>
      <w:r w:rsidRPr="0096205B">
        <w:rPr>
          <w:rFonts w:asciiTheme="minorHAnsi" w:hAnsiTheme="minorHAnsi"/>
          <w:lang w:val="en-GB"/>
        </w:rPr>
        <w:t>Both approaches have been put into practice following a double application: on the one hand, potential impacts on the selected economic variables have been calculated in each region, country and sector (in aggregate and disaggregated form), caused by identical shocks (same percentages) of production lost in the disaster zone and isolated</w:t>
      </w:r>
      <w:r w:rsidR="00EA014F" w:rsidRPr="0096205B">
        <w:rPr>
          <w:rFonts w:asciiTheme="minorHAnsi" w:hAnsiTheme="minorHAnsi"/>
          <w:lang w:val="en-GB"/>
        </w:rPr>
        <w:t xml:space="preserve">. This resulted in </w:t>
      </w:r>
      <w:r w:rsidRPr="0096205B">
        <w:rPr>
          <w:rFonts w:asciiTheme="minorHAnsi" w:hAnsiTheme="minorHAnsi"/>
          <w:lang w:val="en-GB"/>
        </w:rPr>
        <w:t xml:space="preserve">a complete map of capacities and destructive effects on the economy of the possible real event of climatic threats on bio-economy activities and products. On the other hand, real scenarios have been applied with authentic initial shocks in production caused by events attributable to climatic hazards </w:t>
      </w:r>
      <w:r w:rsidR="00EA014F" w:rsidRPr="0096205B">
        <w:rPr>
          <w:rFonts w:asciiTheme="minorHAnsi" w:hAnsiTheme="minorHAnsi"/>
          <w:lang w:val="en-GB"/>
        </w:rPr>
        <w:t>(droughts, fires, floods, etc.)</w:t>
      </w:r>
      <w:r w:rsidR="006E321D" w:rsidRPr="0096205B">
        <w:rPr>
          <w:rFonts w:asciiTheme="minorHAnsi" w:hAnsiTheme="minorHAnsi"/>
          <w:lang w:val="en-GB"/>
        </w:rPr>
        <w:t>.</w:t>
      </w:r>
      <w:r w:rsidR="00EA014F" w:rsidRPr="0096205B">
        <w:rPr>
          <w:rFonts w:asciiTheme="minorHAnsi" w:hAnsiTheme="minorHAnsi"/>
          <w:lang w:val="en-GB"/>
        </w:rPr>
        <w:t xml:space="preserve"> D</w:t>
      </w:r>
      <w:r w:rsidRPr="0096205B">
        <w:rPr>
          <w:rFonts w:asciiTheme="minorHAnsi" w:hAnsiTheme="minorHAnsi"/>
          <w:lang w:val="en-GB"/>
        </w:rPr>
        <w:t xml:space="preserve">ata </w:t>
      </w:r>
      <w:r w:rsidR="00EA014F" w:rsidRPr="0096205B">
        <w:rPr>
          <w:rFonts w:asciiTheme="minorHAnsi" w:hAnsiTheme="minorHAnsi"/>
          <w:lang w:val="en-GB"/>
        </w:rPr>
        <w:t xml:space="preserve">were taken </w:t>
      </w:r>
      <w:r w:rsidRPr="0096205B">
        <w:rPr>
          <w:rFonts w:asciiTheme="minorHAnsi" w:hAnsiTheme="minorHAnsi"/>
          <w:lang w:val="en-GB"/>
        </w:rPr>
        <w:t xml:space="preserve">from </w:t>
      </w:r>
      <w:r w:rsidR="00EA014F" w:rsidRPr="0096205B">
        <w:rPr>
          <w:rFonts w:asciiTheme="minorHAnsi" w:hAnsiTheme="minorHAnsi"/>
          <w:lang w:val="en-GB"/>
        </w:rPr>
        <w:t xml:space="preserve">three years: </w:t>
      </w:r>
      <w:r w:rsidRPr="0096205B">
        <w:rPr>
          <w:rFonts w:asciiTheme="minorHAnsi" w:hAnsiTheme="minorHAnsi"/>
          <w:lang w:val="en-GB"/>
        </w:rPr>
        <w:t>2003 (year of extreme climatic impact - waves heat, drought - in all regions in the EU between 1986 and 2019), 2012 (extreme weather impacts on industrial crops and to a lesser extent also wheat and food crops) and 2018 (extremely dry year in the northernmost part of Europe: affected wheat and fodder crops, as well as timber). This database of production shocks (sectoral and for NUTS2 regions and EU Member States), carried out in collaboration with the other members of the consortium, is based on physical yield and related production responses (see chapter 3) and the FABIO database (Food and Agriculture Biomass Input–Output database)</w:t>
      </w:r>
      <w:r w:rsidR="0098603E" w:rsidRPr="0096205B">
        <w:rPr>
          <w:rFonts w:asciiTheme="minorHAnsi" w:hAnsiTheme="minorHAnsi"/>
          <w:lang w:val="en-GB"/>
        </w:rPr>
        <w:t xml:space="preserve"> </w:t>
      </w:r>
      <w:sdt>
        <w:sdtPr>
          <w:rPr>
            <w:rFonts w:asciiTheme="minorHAnsi" w:hAnsiTheme="minorHAnsi"/>
            <w:lang w:val="en-GB"/>
          </w:rPr>
          <w:alias w:val="Don't edit this field"/>
          <w:tag w:val="CitaviPlaceholder#f67eaa4f-b019-444e-b76b-63d1e885a31c"/>
          <w:id w:val="-2109419763"/>
          <w:placeholder>
            <w:docPart w:val="DefaultPlaceholder_-1854013440"/>
          </w:placeholder>
        </w:sdtPr>
        <w:sdtContent>
          <w:r w:rsidR="0098603E" w:rsidRPr="0096205B">
            <w:rPr>
              <w:rFonts w:asciiTheme="minorHAnsi" w:hAnsiTheme="minorHAnsi"/>
              <w:lang w:val="en-GB"/>
            </w:rPr>
            <w:fldChar w:fldCharType="begin"/>
          </w:r>
          <w:r w:rsidR="0098603E" w:rsidRPr="0096205B">
            <w:rPr>
              <w:rFonts w:asciiTheme="minorHAnsi" w:hAnsiTheme="minorHAnsi"/>
              <w:lang w:val="en-GB"/>
            </w:rPr>
            <w:instrText>ADDIN CitaviPlaceholder{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}</w:instrText>
          </w:r>
          <w:r w:rsidR="0098603E" w:rsidRPr="0096205B">
            <w:rPr>
              <w:rFonts w:asciiTheme="minorHAnsi" w:hAnsiTheme="minorHAnsi"/>
              <w:lang w:val="en-GB"/>
            </w:rPr>
            <w:fldChar w:fldCharType="separate"/>
          </w:r>
          <w:r w:rsidR="00DE489C" w:rsidRPr="0096205B">
            <w:rPr>
              <w:rFonts w:asciiTheme="minorHAnsi" w:hAnsiTheme="minorHAnsi"/>
              <w:lang w:val="en-GB"/>
            </w:rPr>
            <w:t>(Bruckner et al., 2019)</w:t>
          </w:r>
          <w:r w:rsidR="0098603E" w:rsidRPr="0096205B">
            <w:rPr>
              <w:rFonts w:asciiTheme="minorHAnsi" w:hAnsiTheme="minorHAnsi"/>
              <w:lang w:val="en-GB"/>
            </w:rPr>
            <w:fldChar w:fldCharType="end"/>
          </w:r>
        </w:sdtContent>
      </w:sdt>
      <w:r w:rsidR="0098603E" w:rsidRPr="0096205B">
        <w:rPr>
          <w:rFonts w:asciiTheme="minorHAnsi" w:hAnsiTheme="minorHAnsi"/>
          <w:lang w:val="en-GB"/>
        </w:rPr>
        <w:t>.</w:t>
      </w:r>
      <w:r w:rsidRPr="0096205B">
        <w:rPr>
          <w:rFonts w:asciiTheme="minorHAnsi" w:hAnsiTheme="minorHAnsi"/>
          <w:lang w:val="en-GB"/>
        </w:rPr>
        <w:t xml:space="preserve"> For each of the selected years (2003, 2012, 2018), the joint scenario of all the shocks has been applied simultaneously, so that the effects can be characterized in the face of real and already described “catastrophes” or “disasters”.</w:t>
      </w:r>
    </w:p>
    <w:p w14:paraId="4072BCB4" w14:textId="43B8452F" w:rsidR="00441055" w:rsidRPr="0096205B" w:rsidRDefault="0040347B" w:rsidP="00EA014F">
      <w:pPr>
        <w:pStyle w:val="berschrift2BCP"/>
        <w:rPr>
          <w:rFonts w:asciiTheme="minorHAnsi" w:hAnsiTheme="minorHAnsi"/>
        </w:rPr>
      </w:pPr>
      <w:bookmarkStart w:id="46" w:name="_ml221qy99u6v" w:colFirst="0" w:colLast="0"/>
      <w:bookmarkStart w:id="47" w:name="_Toc126578617"/>
      <w:bookmarkEnd w:id="46"/>
      <w:r w:rsidRPr="0096205B">
        <w:rPr>
          <w:rFonts w:asciiTheme="minorHAnsi" w:hAnsiTheme="minorHAnsi"/>
        </w:rPr>
        <w:t xml:space="preserve">5.3 </w:t>
      </w:r>
      <w:r w:rsidR="00116F8E" w:rsidRPr="0096205B">
        <w:rPr>
          <w:rFonts w:asciiTheme="minorHAnsi" w:hAnsiTheme="minorHAnsi"/>
        </w:rPr>
        <w:t>Selected results</w:t>
      </w:r>
      <w:bookmarkEnd w:id="47"/>
    </w:p>
    <w:p w14:paraId="438A541B" w14:textId="3BF14396" w:rsidR="00116F8E" w:rsidRPr="0096205B" w:rsidRDefault="00116F8E" w:rsidP="00116F8E">
      <w:pPr>
        <w:rPr>
          <w:rFonts w:asciiTheme="minorHAnsi" w:hAnsiTheme="minorHAnsi"/>
          <w:lang w:val="en-GB"/>
        </w:rPr>
      </w:pPr>
      <w:r w:rsidRPr="0096205B">
        <w:rPr>
          <w:rFonts w:asciiTheme="minorHAnsi" w:hAnsiTheme="minorHAnsi"/>
          <w:lang w:val="en-GB"/>
        </w:rPr>
        <w:t xml:space="preserve">In general, the results of the application of the two methods explained above to the database built in this project </w:t>
      </w:r>
      <w:sdt>
        <w:sdtPr>
          <w:rPr>
            <w:rFonts w:asciiTheme="minorHAnsi" w:hAnsiTheme="minorHAnsi"/>
            <w:lang w:val="en-GB"/>
          </w:rPr>
          <w:alias w:val="Don't edit this field"/>
          <w:tag w:val="CitaviPlaceholder#102d3e61-4ad9-4c14-9eb1-4c3b47be7f92"/>
          <w:id w:val="-964117730"/>
          <w:placeholder>
            <w:docPart w:val="DefaultPlaceholder_-1854013440"/>
          </w:placeholder>
        </w:sdtPr>
        <w:sdtContent>
          <w:r w:rsidRPr="0096205B">
            <w:rPr>
              <w:rFonts w:asciiTheme="minorHAnsi" w:hAnsiTheme="minorHAnsi"/>
              <w:lang w:val="en-GB"/>
            </w:rPr>
            <w:fldChar w:fldCharType="begin"/>
          </w:r>
          <w:r w:rsidR="00DE489C" w:rsidRPr="0096205B">
            <w:rPr>
              <w:rFonts w:asciiTheme="minorHAnsi" w:hAnsiTheme="minorHAnsi"/>
              <w:lang w:val="en-GB"/>
            </w:rPr>
            <w:instrText>ADDIN CitaviPlaceholder{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}</w:instrText>
          </w:r>
          <w:r w:rsidRPr="0096205B">
            <w:rPr>
              <w:rFonts w:asciiTheme="minorHAnsi" w:hAnsiTheme="minorHAnsi"/>
              <w:lang w:val="en-GB"/>
            </w:rPr>
            <w:fldChar w:fldCharType="separate"/>
          </w:r>
          <w:r w:rsidR="00DE489C" w:rsidRPr="0096205B">
            <w:rPr>
              <w:rFonts w:asciiTheme="minorHAnsi" w:hAnsiTheme="minorHAnsi"/>
              <w:lang w:val="en-GB"/>
            </w:rPr>
            <w:t>(Mainar-Causapé et al., 2023)</w:t>
          </w:r>
          <w:r w:rsidRPr="0096205B">
            <w:rPr>
              <w:rFonts w:asciiTheme="minorHAnsi" w:hAnsiTheme="minorHAnsi"/>
              <w:lang w:val="en-GB"/>
            </w:rPr>
            <w:fldChar w:fldCharType="end"/>
          </w:r>
        </w:sdtContent>
      </w:sdt>
      <w:r w:rsidRPr="0096205B">
        <w:rPr>
          <w:rFonts w:asciiTheme="minorHAnsi" w:hAnsiTheme="minorHAnsi"/>
          <w:lang w:val="en-GB"/>
        </w:rPr>
        <w:t xml:space="preserve">, show the effects that a certain shock (both across all sectors and the bio-based sectors) in the economy of a region or country induces in the bioeconomy sectors of another region or country. </w:t>
      </w:r>
      <w:r w:rsidR="000F09BC" w:rsidRPr="0096205B">
        <w:rPr>
          <w:rFonts w:asciiTheme="minorHAnsi" w:hAnsiTheme="minorHAnsi"/>
          <w:lang w:val="en-GB"/>
        </w:rPr>
        <w:t>In both cases, t</w:t>
      </w:r>
      <w:r w:rsidRPr="0096205B">
        <w:rPr>
          <w:rFonts w:asciiTheme="minorHAnsi" w:hAnsiTheme="minorHAnsi"/>
          <w:lang w:val="en-GB"/>
        </w:rPr>
        <w:t xml:space="preserve">hese effects are presented from </w:t>
      </w:r>
      <w:r w:rsidR="000F09BC" w:rsidRPr="0096205B">
        <w:rPr>
          <w:rFonts w:asciiTheme="minorHAnsi" w:hAnsiTheme="minorHAnsi"/>
          <w:lang w:val="en-GB"/>
        </w:rPr>
        <w:t>two</w:t>
      </w:r>
      <w:r w:rsidRPr="0096205B">
        <w:rPr>
          <w:rFonts w:asciiTheme="minorHAnsi" w:hAnsiTheme="minorHAnsi"/>
          <w:lang w:val="en-GB"/>
        </w:rPr>
        <w:t xml:space="preserve"> perspective</w:t>
      </w:r>
      <w:r w:rsidR="000F09BC" w:rsidRPr="0096205B">
        <w:rPr>
          <w:rFonts w:asciiTheme="minorHAnsi" w:hAnsiTheme="minorHAnsi"/>
          <w:lang w:val="en-GB"/>
        </w:rPr>
        <w:t>s.</w:t>
      </w:r>
      <w:r w:rsidRPr="0096205B">
        <w:rPr>
          <w:rFonts w:asciiTheme="minorHAnsi" w:hAnsiTheme="minorHAnsi"/>
          <w:lang w:val="en-GB"/>
        </w:rPr>
        <w:t xml:space="preserve"> </w:t>
      </w:r>
      <w:r w:rsidR="000F09BC" w:rsidRPr="0096205B">
        <w:rPr>
          <w:rFonts w:asciiTheme="minorHAnsi" w:hAnsiTheme="minorHAnsi"/>
          <w:lang w:val="en-GB"/>
        </w:rPr>
        <w:t>O</w:t>
      </w:r>
      <w:r w:rsidRPr="0096205B">
        <w:rPr>
          <w:rFonts w:asciiTheme="minorHAnsi" w:hAnsiTheme="minorHAnsi"/>
          <w:lang w:val="en-GB"/>
        </w:rPr>
        <w:t>n the one hand, they show the impacts that a fixed (arbitrary) reduction of 10% in each of the primary agricultural sectors (one by one or jointly in a region or country) would have on the total output of bio-based sectors (crops, livestock, food industry, bio-fuels,…), both domestically and in other regions or countries. On the other</w:t>
      </w:r>
      <w:r w:rsidR="000F09BC" w:rsidRPr="0096205B">
        <w:rPr>
          <w:rFonts w:asciiTheme="minorHAnsi" w:hAnsiTheme="minorHAnsi"/>
          <w:lang w:val="en-GB"/>
        </w:rPr>
        <w:t xml:space="preserve"> hand</w:t>
      </w:r>
      <w:r w:rsidRPr="0096205B">
        <w:rPr>
          <w:rFonts w:asciiTheme="minorHAnsi" w:hAnsiTheme="minorHAnsi"/>
          <w:lang w:val="en-GB"/>
        </w:rPr>
        <w:t xml:space="preserve">, the impact analysis is carried out for three real situations (years) of extreme climate hazard impact on European agriculture, simulated with the economic structure of 2015. Specifically, the primary production shocks corresponding to the years 2003, 2012 and 2018 propagate through the EU bioeconomy supply chains (their choice is explained in the previous section). For </w:t>
      </w:r>
      <w:r w:rsidR="000F09BC" w:rsidRPr="0096205B">
        <w:rPr>
          <w:rFonts w:asciiTheme="minorHAnsi" w:hAnsiTheme="minorHAnsi"/>
          <w:lang w:val="en-GB"/>
        </w:rPr>
        <w:t>that,</w:t>
      </w:r>
      <w:r w:rsidRPr="0096205B">
        <w:rPr>
          <w:rFonts w:asciiTheme="minorHAnsi" w:hAnsiTheme="minorHAnsi"/>
          <w:lang w:val="en-GB"/>
        </w:rPr>
        <w:t xml:space="preserve"> we extracted, for each of those years, exclusively the output reductions that occurred in the primary sectors and that could be attributed to climatic threats (see chapter 4). In this way, we can simulate the impact of these events on the European bioeconomy</w:t>
      </w:r>
      <w:r w:rsidR="000F09BC" w:rsidRPr="0096205B">
        <w:rPr>
          <w:rFonts w:asciiTheme="minorHAnsi" w:hAnsiTheme="minorHAnsi"/>
          <w:lang w:val="en-GB"/>
        </w:rPr>
        <w:t xml:space="preserve">, </w:t>
      </w:r>
      <w:r w:rsidRPr="0096205B">
        <w:rPr>
          <w:rFonts w:asciiTheme="minorHAnsi" w:hAnsiTheme="minorHAnsi"/>
          <w:lang w:val="en-GB"/>
        </w:rPr>
        <w:t>filtering it from potential improvements in output in other sectors and/or regions due to other issues.</w:t>
      </w:r>
    </w:p>
    <w:p w14:paraId="2CC96E72" w14:textId="3B643B50" w:rsidR="00116F8E" w:rsidRPr="0096205B" w:rsidRDefault="00116F8E" w:rsidP="00116F8E">
      <w:pPr>
        <w:rPr>
          <w:rFonts w:asciiTheme="minorHAnsi" w:hAnsiTheme="minorHAnsi"/>
          <w:lang w:val="en-GB"/>
        </w:rPr>
      </w:pPr>
      <w:r w:rsidRPr="0096205B">
        <w:rPr>
          <w:rFonts w:asciiTheme="minorHAnsi" w:hAnsiTheme="minorHAnsi"/>
          <w:lang w:val="en-GB"/>
        </w:rPr>
        <w:lastRenderedPageBreak/>
        <w:t>Regarding the two types of models described above, both use the input-output methodology, but with different assumptions. Thus, the analysis based on the linear multipliers (obtained through the Leontief inverse</w:t>
      </w:r>
      <w:r w:rsidR="00C013EA" w:rsidRPr="0096205B">
        <w:rPr>
          <w:rFonts w:asciiTheme="minorHAnsi" w:hAnsiTheme="minorHAnsi"/>
          <w:lang w:val="en-GB"/>
        </w:rPr>
        <w:t>)</w:t>
      </w:r>
      <w:r w:rsidRPr="0096205B">
        <w:rPr>
          <w:rFonts w:asciiTheme="minorHAnsi" w:hAnsiTheme="minorHAnsi"/>
          <w:lang w:val="en-GB"/>
        </w:rPr>
        <w:t xml:space="preserve"> shows the final reduction in output caused by the initial shock, under the assumption of a production function with fixed coefficients and full use of the factors of production, not contemplating the possibility that production and/or inputs may move between regions and/or countries. However, the second method (onwards </w:t>
      </w:r>
      <w:r w:rsidRPr="0096205B">
        <w:rPr>
          <w:rFonts w:asciiTheme="minorHAnsi" w:hAnsiTheme="minorHAnsi"/>
          <w:i/>
          <w:iCs/>
          <w:lang w:val="en-GB"/>
        </w:rPr>
        <w:t>‘alternative model’</w:t>
      </w:r>
      <w:r w:rsidRPr="0096205B">
        <w:rPr>
          <w:rFonts w:asciiTheme="minorHAnsi" w:hAnsiTheme="minorHAnsi"/>
          <w:lang w:val="en-GB"/>
        </w:rPr>
        <w:t>), which improves the approach of Faturay et al. (2020) and Huang et al. (2022), uses the matrix of technical coefficients instead of the inverse and allows (and this is the most relevant issue) that the inputs and outputs can be reallocated from one region to another.</w:t>
      </w:r>
    </w:p>
    <w:p w14:paraId="469ECEB3" w14:textId="3176F5B1" w:rsidR="00116F8E" w:rsidRPr="0096205B" w:rsidRDefault="00116F8E" w:rsidP="00116F8E">
      <w:pPr>
        <w:rPr>
          <w:rFonts w:asciiTheme="minorHAnsi" w:hAnsiTheme="minorHAnsi"/>
          <w:lang w:val="en-GB"/>
        </w:rPr>
      </w:pPr>
      <w:r w:rsidRPr="0096205B">
        <w:rPr>
          <w:rFonts w:asciiTheme="minorHAnsi" w:hAnsiTheme="minorHAnsi"/>
          <w:lang w:val="en-GB"/>
        </w:rPr>
        <w:t xml:space="preserve">Figures 5.1. and 5.2. show examples of the results based on the use of the Leontief inverse. The first indicates the value of the Leontief multiplier, that is, the system wide effect of a unit reduction in the supply of primary production sectors in the bioeconomy of a region. The second figure shows the impact of a 10% reduction (shock) in the supply of all primary agricultural sectors in each Member State, as a percentage of the aggregated EU bioeconomy output. Figure 5.2 mainly reflect the relative scale of the national bioeconomy in the EU bioeconomy. </w:t>
      </w:r>
    </w:p>
    <w:p w14:paraId="7A3B30D5" w14:textId="30679813" w:rsidR="00116F8E" w:rsidRPr="0096205B" w:rsidRDefault="00C013EA" w:rsidP="00116F8E">
      <w:pPr>
        <w:rPr>
          <w:rFonts w:asciiTheme="minorHAnsi" w:hAnsiTheme="minorHAnsi"/>
          <w:lang w:val="en-GB"/>
        </w:rPr>
      </w:pPr>
      <w:r w:rsidRPr="0096205B">
        <w:rPr>
          <w:rFonts w:asciiTheme="minorHAnsi" w:hAnsiTheme="minorHAnsi"/>
          <w:noProof/>
          <w:lang w:val="en-US" w:eastAsia="en-US"/>
        </w:rPr>
        <w:drawing>
          <wp:inline distT="0" distB="0" distL="0" distR="0" wp14:anchorId="1141D637" wp14:editId="2B30E2B6">
            <wp:extent cx="5733415" cy="4014470"/>
            <wp:effectExtent l="0" t="0" r="635" b="508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4014470"/>
                    </a:xfrm>
                    <a:prstGeom prst="rect">
                      <a:avLst/>
                    </a:prstGeom>
                  </pic:spPr>
                </pic:pic>
              </a:graphicData>
            </a:graphic>
          </wp:inline>
        </w:drawing>
      </w:r>
    </w:p>
    <w:p w14:paraId="6DF21C42" w14:textId="7985D683" w:rsidR="00C013EA" w:rsidRPr="0096205B" w:rsidRDefault="00C013EA" w:rsidP="00C013EA">
      <w:pPr>
        <w:pStyle w:val="Figurecaption"/>
        <w:rPr>
          <w:rFonts w:asciiTheme="minorHAnsi" w:hAnsiTheme="minorHAnsi"/>
        </w:rPr>
      </w:pPr>
      <w:r w:rsidRPr="0096205B">
        <w:rPr>
          <w:rFonts w:asciiTheme="minorHAnsi" w:hAnsiTheme="minorHAnsi"/>
        </w:rPr>
        <w:t>Figure 5.1: Percentage impact on total output reduction of the EU bioeconomy due to a 10% shock in crops sectors of each MS. Estimation based on Leontief multipliers.</w:t>
      </w:r>
    </w:p>
    <w:p w14:paraId="21C3437E" w14:textId="77777777" w:rsidR="00116F8E" w:rsidRPr="0096205B" w:rsidRDefault="00116F8E" w:rsidP="00116F8E">
      <w:pPr>
        <w:rPr>
          <w:rFonts w:asciiTheme="minorHAnsi" w:hAnsiTheme="minorHAnsi"/>
          <w:lang w:val="en-GB"/>
        </w:rPr>
      </w:pPr>
      <w:r w:rsidRPr="0096205B">
        <w:rPr>
          <w:rFonts w:asciiTheme="minorHAnsi" w:hAnsiTheme="minorHAnsi"/>
          <w:lang w:val="en-GB"/>
        </w:rPr>
        <w:t>As can be seen in Figure 5.1., France, Germany, Spain and Italy are the countries with the greatest absolute influence on the monetary output of bioeconomy sectors in the aggregated European Union. For example, a 10% reduction in the production of crops in France would lead, according to the classic Leontief model, to a reduction of slightly more than 0.21% in the joint output of the bio-based sectors in the EU.</w:t>
      </w:r>
    </w:p>
    <w:p w14:paraId="5B010CD7" w14:textId="77777777" w:rsidR="00116F8E" w:rsidRPr="0096205B" w:rsidRDefault="00116F8E" w:rsidP="00116F8E">
      <w:pPr>
        <w:rPr>
          <w:rFonts w:asciiTheme="minorHAnsi" w:hAnsiTheme="minorHAnsi"/>
          <w:lang w:val="en-GB"/>
        </w:rPr>
      </w:pPr>
      <w:r w:rsidRPr="0096205B">
        <w:rPr>
          <w:rFonts w:asciiTheme="minorHAnsi" w:hAnsiTheme="minorHAnsi"/>
          <w:lang w:val="en-GB"/>
        </w:rPr>
        <w:lastRenderedPageBreak/>
        <w:t>It is clear that the size of these countries plays an essential role in their influence on the absolute EU-wide impacts. A complementary insight is gained from looking at the value of the multipliers that are presented in Figure 5.2. It can be seen that – per unit of crop reduction –the agricultural sectors with the greatest capacity to influence the European bioeconomy are those of Austria, Latvia and Slovakia. A reduction of one monetary unit in agricultural production in Austria, for example, would mean a reduction of 1.42 units in the European bioeconomy. However, the low weight of agricultural production in these countries in the EU total hides these strong relative effects.</w:t>
      </w:r>
    </w:p>
    <w:p w14:paraId="52568CAA" w14:textId="77777777" w:rsidR="00116F8E" w:rsidRPr="0096205B" w:rsidRDefault="00116F8E" w:rsidP="00116F8E">
      <w:pPr>
        <w:rPr>
          <w:rFonts w:asciiTheme="minorHAnsi" w:hAnsiTheme="minorHAnsi"/>
          <w:lang w:val="en-GB"/>
        </w:rPr>
      </w:pPr>
    </w:p>
    <w:p w14:paraId="5D5F3990" w14:textId="77777777" w:rsidR="00116F8E" w:rsidRPr="0096205B" w:rsidRDefault="00116F8E" w:rsidP="00116F8E">
      <w:pPr>
        <w:rPr>
          <w:rFonts w:asciiTheme="minorHAnsi" w:hAnsiTheme="minorHAnsi"/>
          <w:lang w:val="en-GB"/>
        </w:rPr>
      </w:pPr>
      <w:r w:rsidRPr="0096205B">
        <w:rPr>
          <w:rFonts w:asciiTheme="minorHAnsi" w:hAnsiTheme="minorHAnsi"/>
          <w:lang w:val="en-GB"/>
        </w:rPr>
        <w:br w:type="page"/>
      </w:r>
    </w:p>
    <w:p w14:paraId="2930210E" w14:textId="77777777" w:rsidR="00116F8E" w:rsidRPr="0096205B" w:rsidRDefault="00116F8E" w:rsidP="00116F8E">
      <w:pPr>
        <w:rPr>
          <w:rFonts w:asciiTheme="minorHAnsi" w:hAnsiTheme="minorHAnsi"/>
          <w:lang w:val="en-GB"/>
        </w:rPr>
      </w:pPr>
    </w:p>
    <w:p w14:paraId="30609DB0" w14:textId="00EDA307" w:rsidR="00116F8E" w:rsidRPr="0096205B" w:rsidRDefault="00B76EF2" w:rsidP="00116F8E">
      <w:pPr>
        <w:rPr>
          <w:rFonts w:asciiTheme="minorHAnsi" w:hAnsiTheme="minorHAnsi"/>
          <w:lang w:val="en-GB"/>
        </w:rPr>
      </w:pPr>
      <w:r w:rsidRPr="0096205B">
        <w:rPr>
          <w:rFonts w:asciiTheme="minorHAnsi" w:hAnsiTheme="minorHAnsi"/>
          <w:noProof/>
          <w:lang w:val="en-US" w:eastAsia="en-US"/>
        </w:rPr>
        <w:drawing>
          <wp:inline distT="0" distB="0" distL="0" distR="0" wp14:anchorId="3793FF09" wp14:editId="32556E65">
            <wp:extent cx="5733415" cy="3653155"/>
            <wp:effectExtent l="0" t="0" r="635" b="44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653155"/>
                    </a:xfrm>
                    <a:prstGeom prst="rect">
                      <a:avLst/>
                    </a:prstGeom>
                  </pic:spPr>
                </pic:pic>
              </a:graphicData>
            </a:graphic>
          </wp:inline>
        </w:drawing>
      </w:r>
    </w:p>
    <w:p w14:paraId="07EE7A5C" w14:textId="6F7DB6B8" w:rsidR="00B76EF2" w:rsidRPr="0096205B" w:rsidRDefault="00B76EF2" w:rsidP="00B76EF2">
      <w:pPr>
        <w:pStyle w:val="Figurecaption"/>
        <w:rPr>
          <w:rFonts w:asciiTheme="minorHAnsi" w:hAnsiTheme="minorHAnsi"/>
        </w:rPr>
      </w:pPr>
      <w:r w:rsidRPr="0096205B">
        <w:rPr>
          <w:rFonts w:asciiTheme="minorHAnsi" w:hAnsiTheme="minorHAnsi"/>
        </w:rPr>
        <w:t>Figure 5.2: Impact on total output of EU bioeconomy sectors due to a unitary shock in crops sectors of a MS (multiplier). Estimation based on Leontief multipliers.</w:t>
      </w:r>
    </w:p>
    <w:p w14:paraId="45F7A45D" w14:textId="2C3E1D49" w:rsidR="00F66654" w:rsidRPr="0096205B" w:rsidRDefault="00F66654" w:rsidP="00F66654">
      <w:pPr>
        <w:rPr>
          <w:rFonts w:asciiTheme="minorHAnsi" w:hAnsiTheme="minorHAnsi"/>
          <w:sz w:val="24"/>
          <w:szCs w:val="24"/>
          <w:lang w:val="en-GB"/>
        </w:rPr>
      </w:pPr>
      <w:r w:rsidRPr="0096205B">
        <w:rPr>
          <w:rFonts w:asciiTheme="minorHAnsi" w:hAnsiTheme="minorHAnsi"/>
          <w:szCs w:val="24"/>
          <w:lang w:val="en-GB"/>
        </w:rPr>
        <w:t xml:space="preserve">The model also allows estimating the impacts generated from production reductions in specific bioeconomy sectors. Using again the alternative method, the potential impact of a 10% reduction in the output of each of the crops (and Forestry) in the EU as a whole on the aggregated bioeconomy of the EU has also been estimated (see Figure 5.3). </w:t>
      </w:r>
    </w:p>
    <w:p w14:paraId="4963E17D" w14:textId="77777777" w:rsidR="00F66654" w:rsidRPr="0096205B" w:rsidRDefault="00F66654" w:rsidP="00F66654">
      <w:pPr>
        <w:rPr>
          <w:rFonts w:asciiTheme="minorHAnsi" w:hAnsiTheme="minorHAnsi"/>
          <w:sz w:val="24"/>
          <w:szCs w:val="24"/>
          <w:lang w:val="en-GB"/>
        </w:rPr>
      </w:pPr>
      <w:r w:rsidRPr="0096205B">
        <w:rPr>
          <w:rFonts w:asciiTheme="minorHAnsi" w:hAnsiTheme="minorHAnsi"/>
          <w:noProof/>
          <w:lang w:val="en-US" w:eastAsia="en-US"/>
        </w:rPr>
        <w:lastRenderedPageBreak/>
        <w:drawing>
          <wp:inline distT="0" distB="0" distL="0" distR="0" wp14:anchorId="17CE64D6" wp14:editId="03665397">
            <wp:extent cx="6286500" cy="3269660"/>
            <wp:effectExtent l="0" t="0" r="0" b="6985"/>
            <wp:docPr id="2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86500" cy="3269660"/>
                    </a:xfrm>
                    <a:prstGeom prst="rect">
                      <a:avLst/>
                    </a:prstGeom>
                    <a:noFill/>
                    <a:ln>
                      <a:noFill/>
                    </a:ln>
                  </pic:spPr>
                </pic:pic>
              </a:graphicData>
            </a:graphic>
          </wp:inline>
        </w:drawing>
      </w:r>
    </w:p>
    <w:p w14:paraId="47734A9B" w14:textId="511A34F7" w:rsidR="00F66654" w:rsidRPr="0096205B" w:rsidRDefault="00F66654" w:rsidP="00F66654">
      <w:pPr>
        <w:pStyle w:val="Figurecaption"/>
        <w:rPr>
          <w:rFonts w:asciiTheme="minorHAnsi" w:hAnsiTheme="minorHAnsi"/>
        </w:rPr>
      </w:pPr>
      <w:r w:rsidRPr="0096205B">
        <w:rPr>
          <w:rFonts w:asciiTheme="minorHAnsi" w:hAnsiTheme="minorHAnsi"/>
        </w:rPr>
        <w:t>Figure 5.3: Reductions in output caused in EU bio-based sectors by a 10% reduction in the output of each crop sector. Estimation based on alternative model proposed.</w:t>
      </w:r>
    </w:p>
    <w:p w14:paraId="1327CABB" w14:textId="77777777" w:rsidR="00F66654" w:rsidRPr="0096205B" w:rsidRDefault="00F66654" w:rsidP="00F66654">
      <w:pPr>
        <w:rPr>
          <w:rFonts w:asciiTheme="minorHAnsi" w:hAnsiTheme="minorHAnsi"/>
          <w:sz w:val="24"/>
          <w:szCs w:val="24"/>
          <w:lang w:val="en-GB"/>
        </w:rPr>
      </w:pPr>
      <w:r w:rsidRPr="0096205B">
        <w:rPr>
          <w:rFonts w:asciiTheme="minorHAnsi" w:hAnsiTheme="minorHAnsi"/>
          <w:szCs w:val="24"/>
          <w:lang w:val="en-GB"/>
        </w:rPr>
        <w:t>Accordingly, a reduction applied in the Forestry sector in all MS would cause a fall of 0.157% in the output of the bioeconomy of the aggregated EU. The activities ‘Other vegetables’ and ‘Wheat’ (0.120%) or ‘Fruits’ (0.114%) also stand out clearly.</w:t>
      </w:r>
    </w:p>
    <w:p w14:paraId="390FD2BB" w14:textId="3E0F0B1F" w:rsidR="00116F8E" w:rsidRPr="0096205B" w:rsidRDefault="00116F8E" w:rsidP="00116F8E">
      <w:pPr>
        <w:rPr>
          <w:rFonts w:asciiTheme="minorHAnsi" w:hAnsiTheme="minorHAnsi"/>
          <w:szCs w:val="24"/>
          <w:lang w:val="en-GB"/>
        </w:rPr>
      </w:pPr>
      <w:r w:rsidRPr="0096205B">
        <w:rPr>
          <w:rFonts w:asciiTheme="minorHAnsi" w:hAnsiTheme="minorHAnsi"/>
          <w:szCs w:val="24"/>
          <w:lang w:val="en-GB"/>
        </w:rPr>
        <w:t>Figure 5.</w:t>
      </w:r>
      <w:r w:rsidR="00F66654" w:rsidRPr="0096205B">
        <w:rPr>
          <w:rFonts w:asciiTheme="minorHAnsi" w:hAnsiTheme="minorHAnsi"/>
          <w:szCs w:val="24"/>
          <w:lang w:val="en-GB"/>
        </w:rPr>
        <w:t>4</w:t>
      </w:r>
      <w:r w:rsidRPr="0096205B">
        <w:rPr>
          <w:rFonts w:asciiTheme="minorHAnsi" w:hAnsiTheme="minorHAnsi"/>
          <w:szCs w:val="24"/>
          <w:lang w:val="en-GB"/>
        </w:rPr>
        <w:t xml:space="preserve"> is an example of the improved version of the method of Faturay et al. (2020) and Huang et al. (2022) (onwards, “alternative model”), applied to three years with </w:t>
      </w:r>
      <w:r w:rsidR="00B76EF2" w:rsidRPr="0096205B">
        <w:rPr>
          <w:rFonts w:asciiTheme="minorHAnsi" w:hAnsiTheme="minorHAnsi"/>
          <w:szCs w:val="24"/>
          <w:lang w:val="en-GB"/>
        </w:rPr>
        <w:t xml:space="preserve">actual </w:t>
      </w:r>
      <w:r w:rsidRPr="0096205B">
        <w:rPr>
          <w:rFonts w:asciiTheme="minorHAnsi" w:hAnsiTheme="minorHAnsi"/>
          <w:szCs w:val="24"/>
          <w:lang w:val="en-GB"/>
        </w:rPr>
        <w:t xml:space="preserve">climate extremes </w:t>
      </w:r>
      <w:r w:rsidR="00206FD5" w:rsidRPr="0096205B">
        <w:rPr>
          <w:rFonts w:asciiTheme="minorHAnsi" w:hAnsiTheme="minorHAnsi"/>
          <w:szCs w:val="24"/>
          <w:lang w:val="en-GB"/>
        </w:rPr>
        <w:t>across</w:t>
      </w:r>
      <w:r w:rsidRPr="0096205B">
        <w:rPr>
          <w:rFonts w:asciiTheme="minorHAnsi" w:hAnsiTheme="minorHAnsi"/>
          <w:szCs w:val="24"/>
          <w:lang w:val="en-GB"/>
        </w:rPr>
        <w:t xml:space="preserve"> the EU (i.e. 2003, 2012, 2018). </w:t>
      </w:r>
    </w:p>
    <w:p w14:paraId="7EBE3BB0" w14:textId="2FB42EE5" w:rsidR="00206FD5" w:rsidRPr="0096205B" w:rsidRDefault="00206FD5" w:rsidP="00116F8E">
      <w:pPr>
        <w:rPr>
          <w:rFonts w:asciiTheme="minorHAnsi" w:hAnsiTheme="minorHAnsi"/>
          <w:szCs w:val="24"/>
          <w:lang w:val="en-GB"/>
        </w:rPr>
      </w:pPr>
      <w:r w:rsidRPr="0096205B">
        <w:rPr>
          <w:rFonts w:asciiTheme="minorHAnsi" w:hAnsiTheme="minorHAnsi"/>
          <w:noProof/>
          <w:szCs w:val="24"/>
          <w:lang w:val="en-US" w:eastAsia="en-US"/>
        </w:rPr>
        <w:drawing>
          <wp:inline distT="0" distB="0" distL="0" distR="0" wp14:anchorId="2E77D2A5" wp14:editId="1A603CE1">
            <wp:extent cx="4001414" cy="145095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9584" cy="1457539"/>
                    </a:xfrm>
                    <a:prstGeom prst="rect">
                      <a:avLst/>
                    </a:prstGeom>
                  </pic:spPr>
                </pic:pic>
              </a:graphicData>
            </a:graphic>
          </wp:inline>
        </w:drawing>
      </w:r>
    </w:p>
    <w:p w14:paraId="3486BF7E" w14:textId="60B052CF" w:rsidR="00F66654" w:rsidRPr="0096205B" w:rsidRDefault="00F66654" w:rsidP="00F66654">
      <w:pPr>
        <w:pStyle w:val="Figurecaption"/>
        <w:rPr>
          <w:rFonts w:asciiTheme="minorHAnsi" w:hAnsiTheme="minorHAnsi"/>
        </w:rPr>
      </w:pPr>
      <w:r w:rsidRPr="0096205B">
        <w:rPr>
          <w:rFonts w:asciiTheme="minorHAnsi" w:hAnsiTheme="minorHAnsi"/>
          <w:szCs w:val="24"/>
        </w:rPr>
        <w:t xml:space="preserve">Figure 5.4: </w:t>
      </w:r>
      <w:r w:rsidRPr="0096205B">
        <w:rPr>
          <w:rFonts w:asciiTheme="minorHAnsi" w:hAnsiTheme="minorHAnsi"/>
        </w:rPr>
        <w:t>Impact (reduction) in total monetary bioeconomy output of the aggregated EU due to actual shocks occuring in the indicated year. Estimation based on alternative model proposed.</w:t>
      </w:r>
    </w:p>
    <w:p w14:paraId="2BDAED92" w14:textId="77777777" w:rsidR="00F66654" w:rsidRPr="0096205B" w:rsidRDefault="00F66654" w:rsidP="00206FD5">
      <w:pPr>
        <w:rPr>
          <w:rFonts w:asciiTheme="minorHAnsi" w:hAnsiTheme="minorHAnsi"/>
          <w:szCs w:val="24"/>
          <w:lang w:val="en-GB"/>
        </w:rPr>
      </w:pPr>
      <w:r w:rsidRPr="0096205B">
        <w:rPr>
          <w:rFonts w:asciiTheme="minorHAnsi" w:hAnsiTheme="minorHAnsi"/>
          <w:szCs w:val="24"/>
          <w:lang w:val="en-GB"/>
        </w:rPr>
        <w:t>T</w:t>
      </w:r>
      <w:r w:rsidR="00206FD5" w:rsidRPr="0096205B">
        <w:rPr>
          <w:rFonts w:asciiTheme="minorHAnsi" w:hAnsiTheme="minorHAnsi"/>
          <w:szCs w:val="24"/>
          <w:lang w:val="en-GB"/>
        </w:rPr>
        <w:t>he negative incidents linked to the weather extremes and related production losses in the year 2003 observed across many EU MS would suppose, following the multisectoral structure of 2015 (as the baseline year applied in this project), a reduction in output in the aggregated EU bioeconomy sectors of more than 12%. The same exercise carried out for the years 2012 and 2018 would have a joint impact of 6.6% and 1.5%, respectively.</w:t>
      </w:r>
      <w:r w:rsidRPr="0096205B">
        <w:rPr>
          <w:rFonts w:asciiTheme="minorHAnsi" w:hAnsiTheme="minorHAnsi"/>
          <w:szCs w:val="24"/>
          <w:lang w:val="en-GB"/>
        </w:rPr>
        <w:t xml:space="preserve"> </w:t>
      </w:r>
    </w:p>
    <w:p w14:paraId="359E3AF3" w14:textId="77777777" w:rsidR="00F66654" w:rsidRPr="0096205B" w:rsidRDefault="00F66654" w:rsidP="00206FD5">
      <w:pPr>
        <w:rPr>
          <w:rFonts w:asciiTheme="minorHAnsi" w:hAnsiTheme="minorHAnsi"/>
          <w:szCs w:val="24"/>
          <w:lang w:val="en-GB"/>
        </w:rPr>
      </w:pPr>
    </w:p>
    <w:p w14:paraId="02C12496" w14:textId="2A2AAA1E" w:rsidR="00F66654" w:rsidRPr="0096205B" w:rsidRDefault="00F66654" w:rsidP="00206FD5">
      <w:pPr>
        <w:rPr>
          <w:rFonts w:asciiTheme="minorHAnsi" w:hAnsiTheme="minorHAnsi"/>
          <w:szCs w:val="24"/>
          <w:lang w:val="en-GB"/>
        </w:rPr>
      </w:pPr>
      <w:r w:rsidRPr="0096205B">
        <w:rPr>
          <w:rFonts w:asciiTheme="minorHAnsi" w:hAnsiTheme="minorHAnsi"/>
          <w:szCs w:val="24"/>
          <w:lang w:val="en-GB"/>
        </w:rPr>
        <w:lastRenderedPageBreak/>
        <w:t xml:space="preserve">Figure 5.5. illustrates the impacts on total output reduction in bio-based sectors at the national level. </w:t>
      </w:r>
    </w:p>
    <w:p w14:paraId="79CF8F65" w14:textId="3A21DD02" w:rsidR="00435954" w:rsidRPr="0096205B" w:rsidRDefault="00435954" w:rsidP="00116F8E">
      <w:pPr>
        <w:rPr>
          <w:rFonts w:asciiTheme="minorHAnsi" w:hAnsiTheme="minorHAnsi"/>
          <w:sz w:val="24"/>
          <w:szCs w:val="24"/>
          <w:lang w:val="en-GB"/>
        </w:rPr>
      </w:pPr>
      <w:r w:rsidRPr="0096205B">
        <w:rPr>
          <w:rFonts w:asciiTheme="minorHAnsi" w:hAnsiTheme="minorHAnsi"/>
          <w:noProof/>
          <w:sz w:val="24"/>
          <w:szCs w:val="24"/>
          <w:lang w:val="en-US" w:eastAsia="en-US"/>
        </w:rPr>
        <w:drawing>
          <wp:inline distT="0" distB="0" distL="0" distR="0" wp14:anchorId="40285AF6" wp14:editId="15C636C4">
            <wp:extent cx="3917483" cy="5757062"/>
            <wp:effectExtent l="0" t="0" r="698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24120" cy="5766816"/>
                    </a:xfrm>
                    <a:prstGeom prst="rect">
                      <a:avLst/>
                    </a:prstGeom>
                  </pic:spPr>
                </pic:pic>
              </a:graphicData>
            </a:graphic>
          </wp:inline>
        </w:drawing>
      </w:r>
    </w:p>
    <w:p w14:paraId="2F1422BB" w14:textId="1733B381" w:rsidR="00116F8E" w:rsidRPr="0096205B" w:rsidRDefault="00F66654" w:rsidP="00435954">
      <w:pPr>
        <w:pStyle w:val="Figurecaption"/>
        <w:rPr>
          <w:rFonts w:asciiTheme="minorHAnsi" w:hAnsiTheme="minorHAnsi"/>
        </w:rPr>
      </w:pPr>
      <w:r w:rsidRPr="0096205B">
        <w:rPr>
          <w:rFonts w:asciiTheme="minorHAnsi" w:hAnsiTheme="minorHAnsi"/>
        </w:rPr>
        <w:t>Figure 5.5</w:t>
      </w:r>
      <w:r w:rsidR="00116F8E" w:rsidRPr="0096205B">
        <w:rPr>
          <w:rFonts w:asciiTheme="minorHAnsi" w:hAnsiTheme="minorHAnsi"/>
        </w:rPr>
        <w:t xml:space="preserve">: Impact of </w:t>
      </w:r>
      <w:r w:rsidR="00435954" w:rsidRPr="0096205B">
        <w:rPr>
          <w:rFonts w:asciiTheme="minorHAnsi" w:hAnsiTheme="minorHAnsi"/>
        </w:rPr>
        <w:t xml:space="preserve">the supply shocks in </w:t>
      </w:r>
      <w:r w:rsidR="00116F8E" w:rsidRPr="0096205B">
        <w:rPr>
          <w:rFonts w:asciiTheme="minorHAnsi" w:hAnsiTheme="minorHAnsi"/>
        </w:rPr>
        <w:t xml:space="preserve">2003, 2012 and 2018 on </w:t>
      </w:r>
      <w:r w:rsidR="00435954" w:rsidRPr="0096205B">
        <w:rPr>
          <w:rFonts w:asciiTheme="minorHAnsi" w:hAnsiTheme="minorHAnsi"/>
        </w:rPr>
        <w:t xml:space="preserve">output reductions of the </w:t>
      </w:r>
      <w:r w:rsidR="00116F8E" w:rsidRPr="0096205B">
        <w:rPr>
          <w:rFonts w:asciiTheme="minorHAnsi" w:hAnsiTheme="minorHAnsi"/>
        </w:rPr>
        <w:t xml:space="preserve">national bioeconomy </w:t>
      </w:r>
    </w:p>
    <w:p w14:paraId="0674AB0D" w14:textId="77777777" w:rsidR="00F66654" w:rsidRPr="0096205B" w:rsidRDefault="00435954" w:rsidP="00F66654">
      <w:pPr>
        <w:rPr>
          <w:rFonts w:asciiTheme="minorHAnsi" w:hAnsiTheme="minorHAnsi"/>
          <w:lang w:val="en-GB"/>
        </w:rPr>
      </w:pPr>
      <w:r w:rsidRPr="0096205B">
        <w:rPr>
          <w:rFonts w:asciiTheme="minorHAnsi" w:hAnsiTheme="minorHAnsi"/>
          <w:lang w:val="en-GB"/>
        </w:rPr>
        <w:t xml:space="preserve">The hypothetical impacts on the monetary value of the output, produced by the shocks described in each of these scenarios, vary substantially between the different EU countries. The impact of the first scenario (S1:2003) is especially important in Bulgaria and Slovakia, with reductions in bioeconomy output of 3.4% and 2.1%, respectively. Notable reductions are also observed, although to a lesser extent, in the Czech Republic, Finland, Hungary, Lithuania, Poland and Sweden. Regarding scenario 2 (S2:2012), its impact is generally lower than S1:2003, exceeding the 1% reduction in bioeconomy output only in Bulgaria, Spain, Finland, and Romania. Something similar occurs with S3:2018, with lower values, although its value in Greece is significant (2% reduction in output). The effects of the three scenarios on </w:t>
      </w:r>
      <w:r w:rsidR="00EF3C5F" w:rsidRPr="0096205B">
        <w:rPr>
          <w:rFonts w:asciiTheme="minorHAnsi" w:hAnsiTheme="minorHAnsi"/>
          <w:lang w:val="en-GB"/>
        </w:rPr>
        <w:t xml:space="preserve">the national bioeconomy </w:t>
      </w:r>
      <w:r w:rsidRPr="0096205B">
        <w:rPr>
          <w:rFonts w:asciiTheme="minorHAnsi" w:hAnsiTheme="minorHAnsi"/>
          <w:lang w:val="en-GB"/>
        </w:rPr>
        <w:t xml:space="preserve">in Germany, France, Italy, Slovenia and the Netherlands, among others, </w:t>
      </w:r>
      <w:r w:rsidR="00EF3C5F" w:rsidRPr="0096205B">
        <w:rPr>
          <w:rFonts w:asciiTheme="minorHAnsi" w:hAnsiTheme="minorHAnsi"/>
          <w:lang w:val="en-GB"/>
        </w:rPr>
        <w:t>are vey minor</w:t>
      </w:r>
      <w:r w:rsidRPr="0096205B">
        <w:rPr>
          <w:rFonts w:asciiTheme="minorHAnsi" w:hAnsiTheme="minorHAnsi"/>
          <w:lang w:val="en-GB"/>
        </w:rPr>
        <w:t>.</w:t>
      </w:r>
      <w:r w:rsidR="00F66654" w:rsidRPr="0096205B">
        <w:rPr>
          <w:rFonts w:asciiTheme="minorHAnsi" w:hAnsiTheme="minorHAnsi"/>
          <w:lang w:val="en-GB"/>
        </w:rPr>
        <w:t xml:space="preserve"> </w:t>
      </w:r>
    </w:p>
    <w:p w14:paraId="2487BD7F" w14:textId="28A81BE8" w:rsidR="00F66654" w:rsidRPr="0096205B" w:rsidRDefault="00F66654" w:rsidP="00F66654">
      <w:pPr>
        <w:rPr>
          <w:rFonts w:asciiTheme="minorHAnsi" w:hAnsiTheme="minorHAnsi"/>
          <w:szCs w:val="24"/>
          <w:lang w:val="en-GB"/>
        </w:rPr>
      </w:pPr>
      <w:r w:rsidRPr="0096205B">
        <w:rPr>
          <w:rFonts w:asciiTheme="minorHAnsi" w:hAnsiTheme="minorHAnsi"/>
          <w:lang w:val="en-GB"/>
        </w:rPr>
        <w:lastRenderedPageBreak/>
        <w:t xml:space="preserve">Compared with Figure 5.4 above, it becomes clear that </w:t>
      </w:r>
      <w:r w:rsidRPr="0096205B">
        <w:rPr>
          <w:rFonts w:asciiTheme="minorHAnsi" w:hAnsiTheme="minorHAnsi"/>
          <w:szCs w:val="24"/>
          <w:lang w:val="en-GB"/>
        </w:rPr>
        <w:t xml:space="preserve">in the years with strong climate extremes across many Member States within a single year, the monetary impacts have been significantly larger compared to the results that illustrated reductions in just one single MS. </w:t>
      </w:r>
    </w:p>
    <w:p w14:paraId="41BCE6AB" w14:textId="4A3D9D09" w:rsidR="00481341" w:rsidRPr="0096205B" w:rsidRDefault="00F66654" w:rsidP="00116F8E">
      <w:pPr>
        <w:rPr>
          <w:rFonts w:asciiTheme="minorHAnsi" w:hAnsiTheme="minorHAnsi"/>
          <w:szCs w:val="24"/>
          <w:lang w:val="en-GB"/>
        </w:rPr>
      </w:pPr>
      <w:r w:rsidRPr="0096205B">
        <w:rPr>
          <w:rFonts w:asciiTheme="minorHAnsi" w:hAnsiTheme="minorHAnsi"/>
          <w:szCs w:val="24"/>
          <w:lang w:val="en-GB"/>
        </w:rPr>
        <w:t>Finally, b</w:t>
      </w:r>
      <w:r w:rsidR="00116F8E" w:rsidRPr="0096205B">
        <w:rPr>
          <w:rFonts w:asciiTheme="minorHAnsi" w:hAnsiTheme="minorHAnsi"/>
          <w:szCs w:val="24"/>
          <w:lang w:val="en-GB"/>
        </w:rPr>
        <w:t xml:space="preserve">ased on our findings that regional level impacts </w:t>
      </w:r>
      <w:r w:rsidR="00435954" w:rsidRPr="0096205B">
        <w:rPr>
          <w:rFonts w:asciiTheme="minorHAnsi" w:hAnsiTheme="minorHAnsi"/>
          <w:szCs w:val="24"/>
          <w:lang w:val="en-GB"/>
        </w:rPr>
        <w:t>can</w:t>
      </w:r>
      <w:r w:rsidR="00116F8E" w:rsidRPr="0096205B">
        <w:rPr>
          <w:rFonts w:asciiTheme="minorHAnsi" w:hAnsiTheme="minorHAnsi"/>
          <w:szCs w:val="24"/>
          <w:lang w:val="en-GB"/>
        </w:rPr>
        <w:t xml:space="preserve"> be higher than </w:t>
      </w:r>
      <w:r w:rsidR="00435954" w:rsidRPr="0096205B">
        <w:rPr>
          <w:rFonts w:asciiTheme="minorHAnsi" w:hAnsiTheme="minorHAnsi"/>
          <w:szCs w:val="24"/>
          <w:lang w:val="en-GB"/>
        </w:rPr>
        <w:t xml:space="preserve">average </w:t>
      </w:r>
      <w:r w:rsidR="00116F8E" w:rsidRPr="0096205B">
        <w:rPr>
          <w:rFonts w:asciiTheme="minorHAnsi" w:hAnsiTheme="minorHAnsi"/>
          <w:szCs w:val="24"/>
          <w:lang w:val="en-GB"/>
        </w:rPr>
        <w:t>national</w:t>
      </w:r>
      <w:r w:rsidR="00435954" w:rsidRPr="0096205B">
        <w:rPr>
          <w:rFonts w:asciiTheme="minorHAnsi" w:hAnsiTheme="minorHAnsi"/>
          <w:szCs w:val="24"/>
          <w:lang w:val="en-GB"/>
        </w:rPr>
        <w:t>-</w:t>
      </w:r>
      <w:r w:rsidR="00116F8E" w:rsidRPr="0096205B">
        <w:rPr>
          <w:rFonts w:asciiTheme="minorHAnsi" w:hAnsiTheme="minorHAnsi"/>
          <w:szCs w:val="24"/>
          <w:lang w:val="en-GB"/>
        </w:rPr>
        <w:t>level impacts (see chapter 3</w:t>
      </w:r>
      <w:r w:rsidR="00435954" w:rsidRPr="0096205B">
        <w:rPr>
          <w:rFonts w:asciiTheme="minorHAnsi" w:hAnsiTheme="minorHAnsi"/>
          <w:szCs w:val="24"/>
          <w:lang w:val="en-GB"/>
        </w:rPr>
        <w:t xml:space="preserve"> above</w:t>
      </w:r>
      <w:r w:rsidR="00116F8E" w:rsidRPr="0096205B">
        <w:rPr>
          <w:rFonts w:asciiTheme="minorHAnsi" w:hAnsiTheme="minorHAnsi"/>
          <w:szCs w:val="24"/>
          <w:lang w:val="en-GB"/>
        </w:rPr>
        <w:t xml:space="preserve">), we also carried out the shock analysis at the regional (NUTS2) level </w:t>
      </w:r>
      <w:r w:rsidR="00435954" w:rsidRPr="0096205B">
        <w:rPr>
          <w:rFonts w:asciiTheme="minorHAnsi" w:hAnsiTheme="minorHAnsi"/>
          <w:szCs w:val="24"/>
          <w:lang w:val="en-GB"/>
        </w:rPr>
        <w:t>for</w:t>
      </w:r>
      <w:r w:rsidR="00116F8E" w:rsidRPr="0096205B">
        <w:rPr>
          <w:rFonts w:asciiTheme="minorHAnsi" w:hAnsiTheme="minorHAnsi"/>
          <w:szCs w:val="24"/>
          <w:lang w:val="en-GB"/>
        </w:rPr>
        <w:t xml:space="preserve"> Austria, Germany and Spain. </w:t>
      </w:r>
      <w:r w:rsidR="00EF3C5F" w:rsidRPr="0096205B">
        <w:rPr>
          <w:rFonts w:asciiTheme="minorHAnsi" w:hAnsiTheme="minorHAnsi"/>
          <w:szCs w:val="24"/>
          <w:lang w:val="en-GB"/>
        </w:rPr>
        <w:t>Figure 5.</w:t>
      </w:r>
      <w:r w:rsidRPr="0096205B">
        <w:rPr>
          <w:rFonts w:asciiTheme="minorHAnsi" w:hAnsiTheme="minorHAnsi"/>
          <w:szCs w:val="24"/>
          <w:lang w:val="en-GB"/>
        </w:rPr>
        <w:t>6</w:t>
      </w:r>
      <w:r w:rsidR="00EF3C5F" w:rsidRPr="0096205B">
        <w:rPr>
          <w:rFonts w:asciiTheme="minorHAnsi" w:hAnsiTheme="minorHAnsi"/>
          <w:szCs w:val="24"/>
          <w:lang w:val="en-GB"/>
        </w:rPr>
        <w:t xml:space="preserve"> illustrates the most heavily affected regions in these three countries, measured in terms of regional </w:t>
      </w:r>
      <w:r w:rsidR="00481341" w:rsidRPr="0096205B">
        <w:rPr>
          <w:rFonts w:asciiTheme="minorHAnsi" w:hAnsiTheme="minorHAnsi"/>
          <w:szCs w:val="24"/>
          <w:lang w:val="en-GB"/>
        </w:rPr>
        <w:t>output reduction in bio-based sectors.</w:t>
      </w:r>
    </w:p>
    <w:p w14:paraId="203C75EF" w14:textId="6BD3A27F" w:rsidR="00EF3C5F" w:rsidRPr="0096205B" w:rsidRDefault="00481341" w:rsidP="00116F8E">
      <w:pPr>
        <w:rPr>
          <w:rFonts w:asciiTheme="minorHAnsi" w:hAnsiTheme="minorHAnsi"/>
          <w:szCs w:val="24"/>
          <w:lang w:val="en-GB"/>
        </w:rPr>
      </w:pPr>
      <w:r w:rsidRPr="0096205B">
        <w:rPr>
          <w:rFonts w:asciiTheme="minorHAnsi" w:hAnsiTheme="minorHAnsi"/>
          <w:szCs w:val="24"/>
          <w:lang w:val="en-GB"/>
        </w:rPr>
        <w:t xml:space="preserve"> </w:t>
      </w:r>
      <w:r w:rsidRPr="0096205B">
        <w:rPr>
          <w:rFonts w:asciiTheme="minorHAnsi" w:hAnsiTheme="minorHAnsi"/>
          <w:noProof/>
          <w:szCs w:val="24"/>
          <w:lang w:val="en-US" w:eastAsia="en-US"/>
        </w:rPr>
        <w:drawing>
          <wp:inline distT="0" distB="0" distL="0" distR="0" wp14:anchorId="310DCD5C" wp14:editId="18DD3605">
            <wp:extent cx="3749593" cy="5479085"/>
            <wp:effectExtent l="0" t="0" r="3810" b="762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58065" cy="5491465"/>
                    </a:xfrm>
                    <a:prstGeom prst="rect">
                      <a:avLst/>
                    </a:prstGeom>
                  </pic:spPr>
                </pic:pic>
              </a:graphicData>
            </a:graphic>
          </wp:inline>
        </w:drawing>
      </w:r>
    </w:p>
    <w:p w14:paraId="4D0EF10F" w14:textId="196513FF" w:rsidR="00550897" w:rsidRPr="0096205B" w:rsidRDefault="00550897" w:rsidP="00550897">
      <w:pPr>
        <w:pStyle w:val="Figurecaption"/>
        <w:rPr>
          <w:rFonts w:asciiTheme="minorHAnsi" w:hAnsiTheme="minorHAnsi"/>
        </w:rPr>
      </w:pPr>
      <w:r w:rsidRPr="0096205B">
        <w:rPr>
          <w:rFonts w:asciiTheme="minorHAnsi" w:hAnsiTheme="minorHAnsi"/>
        </w:rPr>
        <w:t>Figure 5.</w:t>
      </w:r>
      <w:r w:rsidR="00F66654" w:rsidRPr="0096205B">
        <w:rPr>
          <w:rFonts w:asciiTheme="minorHAnsi" w:hAnsiTheme="minorHAnsi"/>
        </w:rPr>
        <w:t>6</w:t>
      </w:r>
      <w:r w:rsidRPr="0096205B">
        <w:rPr>
          <w:rFonts w:asciiTheme="minorHAnsi" w:hAnsiTheme="minorHAnsi"/>
        </w:rPr>
        <w:t xml:space="preserve">: Impact of the supply shocks in 2003, 2012 and 2018 on output reductions of the regional bioeconomy </w:t>
      </w:r>
    </w:p>
    <w:p w14:paraId="59ABC7B2" w14:textId="43A3882C" w:rsidR="00550897" w:rsidRPr="0096205B" w:rsidRDefault="00550897" w:rsidP="00550897">
      <w:pPr>
        <w:pStyle w:val="StandardBCP"/>
        <w:rPr>
          <w:rFonts w:asciiTheme="minorHAnsi" w:hAnsiTheme="minorHAnsi"/>
        </w:rPr>
      </w:pPr>
      <w:r w:rsidRPr="0096205B">
        <w:rPr>
          <w:rFonts w:asciiTheme="minorHAnsi" w:hAnsiTheme="minorHAnsi"/>
        </w:rPr>
        <w:t xml:space="preserve">Regarding the regional impacts, the results of the impact estimates are more significant than when considering the country level. This is due to the fact that effects are not diluted in larger production structures as is the case at the national level. In addition, the model ensures the supply of agricultural production as an input to guarantee the prior production of other sectors in the different regions/countries. This results in lower output values in sectors facing a shock, which </w:t>
      </w:r>
      <w:r w:rsidRPr="0096205B">
        <w:rPr>
          <w:rFonts w:asciiTheme="minorHAnsi" w:hAnsiTheme="minorHAnsi"/>
        </w:rPr>
        <w:lastRenderedPageBreak/>
        <w:t>sacrifice their production for final demand, which is instead covered with production from other regions.</w:t>
      </w:r>
    </w:p>
    <w:p w14:paraId="4AF4A63D" w14:textId="046A8221" w:rsidR="00481341" w:rsidRPr="0096205B" w:rsidRDefault="00550897" w:rsidP="00550897">
      <w:pPr>
        <w:pStyle w:val="StandardBCP"/>
        <w:rPr>
          <w:rFonts w:asciiTheme="minorHAnsi" w:hAnsiTheme="minorHAnsi"/>
        </w:rPr>
      </w:pPr>
      <w:r w:rsidRPr="0096205B">
        <w:rPr>
          <w:rFonts w:asciiTheme="minorHAnsi" w:hAnsiTheme="minorHAnsi"/>
        </w:rPr>
        <w:t>In Austria, the estimates for Burgenland (scenario S1:2003</w:t>
      </w:r>
      <w:r w:rsidR="001B2A83" w:rsidRPr="0096205B">
        <w:rPr>
          <w:rFonts w:asciiTheme="minorHAnsi" w:hAnsiTheme="minorHAnsi"/>
        </w:rPr>
        <w:t>, loss of 8%</w:t>
      </w:r>
      <w:r w:rsidRPr="0096205B">
        <w:rPr>
          <w:rFonts w:asciiTheme="minorHAnsi" w:hAnsiTheme="minorHAnsi"/>
        </w:rPr>
        <w:t>) and Niederösterreich (scenario S3:2018</w:t>
      </w:r>
      <w:r w:rsidR="001B2A83" w:rsidRPr="0096205B">
        <w:rPr>
          <w:rFonts w:asciiTheme="minorHAnsi" w:hAnsiTheme="minorHAnsi"/>
        </w:rPr>
        <w:t>, loss of almost 19%</w:t>
      </w:r>
      <w:r w:rsidRPr="0096205B">
        <w:rPr>
          <w:rFonts w:asciiTheme="minorHAnsi" w:hAnsiTheme="minorHAnsi"/>
        </w:rPr>
        <w:t xml:space="preserve">) are especially noteworthy. In general, in the Austrian NUTS2 </w:t>
      </w:r>
      <w:r w:rsidR="001B2A83" w:rsidRPr="0096205B">
        <w:rPr>
          <w:rFonts w:asciiTheme="minorHAnsi" w:hAnsiTheme="minorHAnsi"/>
        </w:rPr>
        <w:t xml:space="preserve">assessments, S3 has the highest impacts, whereasa the output loss due to the weather extreme underlying S2 is almost neglibible. </w:t>
      </w:r>
      <w:r w:rsidRPr="0096205B">
        <w:rPr>
          <w:rFonts w:asciiTheme="minorHAnsi" w:hAnsiTheme="minorHAnsi"/>
        </w:rPr>
        <w:t xml:space="preserve">In Germany, in almost all the NUTS2 the effects are not very significant, although the </w:t>
      </w:r>
      <w:r w:rsidR="001B2A83" w:rsidRPr="0096205B">
        <w:rPr>
          <w:rFonts w:asciiTheme="minorHAnsi" w:hAnsiTheme="minorHAnsi"/>
        </w:rPr>
        <w:t xml:space="preserve">impact in Weser-Ems (23.3% reduction in S2) stands out. </w:t>
      </w:r>
      <w:r w:rsidRPr="0096205B">
        <w:rPr>
          <w:rFonts w:asciiTheme="minorHAnsi" w:hAnsiTheme="minorHAnsi"/>
        </w:rPr>
        <w:t xml:space="preserve">In Spain, the regional effects are much more significant in the scenarios S1:2003 and S3:2018, with those of S2:2012 being of little relevance. </w:t>
      </w:r>
      <w:r w:rsidR="001B2A83" w:rsidRPr="0096205B">
        <w:rPr>
          <w:rFonts w:asciiTheme="minorHAnsi" w:hAnsiTheme="minorHAnsi"/>
        </w:rPr>
        <w:t xml:space="preserve">Many regions were heavily effected by S1 and S3, with output losses of around 20%. </w:t>
      </w:r>
      <w:r w:rsidRPr="0096205B">
        <w:rPr>
          <w:rFonts w:asciiTheme="minorHAnsi" w:hAnsiTheme="minorHAnsi"/>
        </w:rPr>
        <w:t>The NUTS2 with the greatest weight in the primary sector and the agri-food industry (</w:t>
      </w:r>
      <w:r w:rsidR="001B2A83" w:rsidRPr="0096205B">
        <w:rPr>
          <w:rFonts w:asciiTheme="minorHAnsi" w:hAnsiTheme="minorHAnsi"/>
        </w:rPr>
        <w:t xml:space="preserve">including </w:t>
      </w:r>
      <w:r w:rsidRPr="0096205B">
        <w:rPr>
          <w:rFonts w:asciiTheme="minorHAnsi" w:hAnsiTheme="minorHAnsi"/>
        </w:rPr>
        <w:t xml:space="preserve">Galicia, Navarra, La Rioja, Aragón, Castilla-León and Castilla-La Mancha, and Murcia) are those with the greatest estimated </w:t>
      </w:r>
      <w:r w:rsidR="001B2A83" w:rsidRPr="0096205B">
        <w:rPr>
          <w:rFonts w:asciiTheme="minorHAnsi" w:hAnsiTheme="minorHAnsi"/>
        </w:rPr>
        <w:t xml:space="preserve">negative </w:t>
      </w:r>
      <w:r w:rsidRPr="0096205B">
        <w:rPr>
          <w:rFonts w:asciiTheme="minorHAnsi" w:hAnsiTheme="minorHAnsi"/>
        </w:rPr>
        <w:t>impacts.</w:t>
      </w:r>
    </w:p>
    <w:p w14:paraId="7BA05A4C" w14:textId="77777777" w:rsidR="00F66654" w:rsidRPr="0096205B" w:rsidRDefault="00F66654" w:rsidP="00F66654">
      <w:pPr>
        <w:pStyle w:val="berschrift2BCP"/>
        <w:rPr>
          <w:rFonts w:asciiTheme="minorHAnsi" w:hAnsiTheme="minorHAnsi"/>
        </w:rPr>
      </w:pPr>
      <w:bookmarkStart w:id="48" w:name="_Toc126578618"/>
      <w:r w:rsidRPr="0096205B">
        <w:rPr>
          <w:rFonts w:asciiTheme="minorHAnsi" w:hAnsiTheme="minorHAnsi"/>
        </w:rPr>
        <w:t>5.4 Synthesis of results</w:t>
      </w:r>
      <w:bookmarkEnd w:id="48"/>
    </w:p>
    <w:p w14:paraId="0DFC2086" w14:textId="77777777" w:rsidR="00F66654" w:rsidRPr="0096205B" w:rsidRDefault="00116F8E" w:rsidP="00116F8E">
      <w:pPr>
        <w:rPr>
          <w:rFonts w:asciiTheme="minorHAnsi" w:hAnsiTheme="minorHAnsi"/>
          <w:lang w:val="en-GB"/>
        </w:rPr>
      </w:pPr>
      <w:r w:rsidRPr="0096205B">
        <w:rPr>
          <w:rFonts w:asciiTheme="minorHAnsi" w:hAnsiTheme="minorHAnsi"/>
          <w:lang w:val="en-GB"/>
        </w:rPr>
        <w:t xml:space="preserve">In this chapter, we have shown a selection of results that could be generated with an advanced impact assessment based on the estimated databases, the soft-linking of biophysical and economic models, and the improved version of the method of Faturay et al. (2020). Additional estimations and results can be obtained in a very detailed and disaggregated way, both regarding sectors and regions. Hence, the approach developed in this project proved a very useful framework to quantify impacts on the monetary economy due to climate impacts, to gain insights in impacts on heterogeneous bioeconomy regions in the EU and to identify potential vulnerabilities for climate extremes (mainly heat and drought extremes) in the EU bioeconomy. </w:t>
      </w:r>
    </w:p>
    <w:p w14:paraId="248A5B75" w14:textId="0883BB10" w:rsidR="00EF3C5F" w:rsidRPr="0096205B" w:rsidRDefault="00116F8E" w:rsidP="00116F8E">
      <w:pPr>
        <w:rPr>
          <w:rFonts w:asciiTheme="minorHAnsi" w:hAnsiTheme="minorHAnsi"/>
          <w:lang w:val="en-GB"/>
        </w:rPr>
      </w:pPr>
      <w:r w:rsidRPr="0096205B">
        <w:rPr>
          <w:rFonts w:asciiTheme="minorHAnsi" w:hAnsiTheme="minorHAnsi"/>
          <w:lang w:val="en-GB"/>
        </w:rPr>
        <w:t>Obviously, there are some (and important) limitations to this methodology. One of the biggest limitations of the models used is the failure to consider price responses to supply shocks. Effects are assumed in the very short term, maintaining prices, which is clearly unrealistic in real-world situations.  Also the databases are in need for more accurate estimates, especially interregional trade of biomass commodities</w:t>
      </w:r>
      <w:r w:rsidR="00F66654" w:rsidRPr="0096205B">
        <w:rPr>
          <w:rFonts w:asciiTheme="minorHAnsi" w:hAnsiTheme="minorHAnsi"/>
          <w:lang w:val="en-GB"/>
        </w:rPr>
        <w:t xml:space="preserve">. </w:t>
      </w:r>
      <w:r w:rsidRPr="0096205B">
        <w:rPr>
          <w:rFonts w:asciiTheme="minorHAnsi" w:hAnsiTheme="minorHAnsi"/>
          <w:lang w:val="en-GB"/>
        </w:rPr>
        <w:t xml:space="preserve">However, both </w:t>
      </w:r>
      <w:r w:rsidR="00F66654" w:rsidRPr="0096205B">
        <w:rPr>
          <w:rFonts w:asciiTheme="minorHAnsi" w:hAnsiTheme="minorHAnsi"/>
          <w:lang w:val="en-GB"/>
        </w:rPr>
        <w:t xml:space="preserve">tested </w:t>
      </w:r>
      <w:r w:rsidRPr="0096205B">
        <w:rPr>
          <w:rFonts w:asciiTheme="minorHAnsi" w:hAnsiTheme="minorHAnsi"/>
          <w:lang w:val="en-GB"/>
        </w:rPr>
        <w:t>methodological approaches</w:t>
      </w:r>
      <w:r w:rsidR="00F66654" w:rsidRPr="0096205B">
        <w:rPr>
          <w:rFonts w:asciiTheme="minorHAnsi" w:hAnsiTheme="minorHAnsi"/>
          <w:lang w:val="en-GB"/>
        </w:rPr>
        <w:t>, i.e. the Leontief-based approach and the “alternative approach”</w:t>
      </w:r>
      <w:r w:rsidRPr="0096205B">
        <w:rPr>
          <w:rFonts w:asciiTheme="minorHAnsi" w:hAnsiTheme="minorHAnsi"/>
          <w:lang w:val="en-GB"/>
        </w:rPr>
        <w:t xml:space="preserve"> represent an important contribution to the study of the proposed objectives. </w:t>
      </w:r>
    </w:p>
    <w:p w14:paraId="11B29A25" w14:textId="0A45C26D" w:rsidR="00441055" w:rsidRPr="0096205B" w:rsidRDefault="00DC388D" w:rsidP="00D45A1B">
      <w:pPr>
        <w:pStyle w:val="berschrift1BCP"/>
        <w:rPr>
          <w:rFonts w:asciiTheme="minorHAnsi" w:hAnsiTheme="minorHAnsi"/>
        </w:rPr>
      </w:pPr>
      <w:bookmarkStart w:id="49" w:name="_Toc126578619"/>
      <w:r w:rsidRPr="0096205B">
        <w:rPr>
          <w:rFonts w:asciiTheme="minorHAnsi" w:hAnsiTheme="minorHAnsi"/>
        </w:rPr>
        <w:t>6. Vulnerabilities in regional bioeconomies under climate extremes (case study Austria)</w:t>
      </w:r>
      <w:bookmarkEnd w:id="49"/>
    </w:p>
    <w:p w14:paraId="1F69B0D0" w14:textId="32AFA0AD" w:rsidR="00141D82" w:rsidRPr="0096205B" w:rsidRDefault="00C268E0" w:rsidP="00C268E0">
      <w:pPr>
        <w:rPr>
          <w:rFonts w:asciiTheme="minorHAnsi" w:hAnsiTheme="minorHAnsi"/>
          <w:lang w:val="en-GB"/>
        </w:rPr>
      </w:pPr>
      <w:r w:rsidRPr="0096205B">
        <w:rPr>
          <w:rFonts w:asciiTheme="minorHAnsi" w:hAnsiTheme="minorHAnsi"/>
          <w:lang w:val="en-GB"/>
        </w:rPr>
        <w:t>I</w:t>
      </w:r>
      <w:r w:rsidR="00141D82" w:rsidRPr="0096205B">
        <w:rPr>
          <w:rFonts w:asciiTheme="minorHAnsi" w:hAnsiTheme="minorHAnsi"/>
          <w:lang w:val="en-GB"/>
        </w:rPr>
        <w:t xml:space="preserve">n this chapter we extend the causal chain of hazard (climate extreme) </w:t>
      </w:r>
      <w:r w:rsidR="00D45A1B" w:rsidRPr="0096205B">
        <w:rPr>
          <w:rFonts w:asciiTheme="minorHAnsi" w:hAnsiTheme="minorHAnsi"/>
          <w:lang w:val="en-GB"/>
        </w:rPr>
        <w:sym w:font="Wingdings" w:char="F0E0"/>
      </w:r>
      <w:r w:rsidR="00D45A1B" w:rsidRPr="0096205B">
        <w:rPr>
          <w:rFonts w:asciiTheme="minorHAnsi" w:hAnsiTheme="minorHAnsi"/>
          <w:lang w:val="en-GB"/>
        </w:rPr>
        <w:t xml:space="preserve"> </w:t>
      </w:r>
      <w:r w:rsidR="00141D82" w:rsidRPr="0096205B">
        <w:rPr>
          <w:rFonts w:asciiTheme="minorHAnsi" w:hAnsiTheme="minorHAnsi"/>
          <w:lang w:val="en-GB"/>
        </w:rPr>
        <w:t>direct i</w:t>
      </w:r>
      <w:r w:rsidR="00D45A1B" w:rsidRPr="0096205B">
        <w:rPr>
          <w:rFonts w:asciiTheme="minorHAnsi" w:hAnsiTheme="minorHAnsi"/>
          <w:lang w:val="en-GB"/>
        </w:rPr>
        <w:t xml:space="preserve">mpacts (crop production losses) </w:t>
      </w:r>
      <w:r w:rsidR="00D45A1B" w:rsidRPr="0096205B">
        <w:rPr>
          <w:rFonts w:asciiTheme="minorHAnsi" w:hAnsiTheme="minorHAnsi"/>
          <w:lang w:val="en-GB"/>
        </w:rPr>
        <w:sym w:font="Wingdings" w:char="F0E0"/>
      </w:r>
      <w:r w:rsidR="00D45A1B" w:rsidRPr="0096205B">
        <w:rPr>
          <w:rFonts w:asciiTheme="minorHAnsi" w:hAnsiTheme="minorHAnsi"/>
          <w:lang w:val="en-GB"/>
        </w:rPr>
        <w:t xml:space="preserve"> </w:t>
      </w:r>
      <w:r w:rsidR="00141D82" w:rsidRPr="0096205B">
        <w:rPr>
          <w:rFonts w:asciiTheme="minorHAnsi" w:hAnsiTheme="minorHAnsi"/>
          <w:lang w:val="en-GB"/>
        </w:rPr>
        <w:t xml:space="preserve">indirect impacts (affected supply chain activities in the trade network), to the level of vulnerability analyses. To this end, we connect the biophysical </w:t>
      </w:r>
      <w:r w:rsidR="002D1256" w:rsidRPr="0096205B">
        <w:rPr>
          <w:rFonts w:asciiTheme="minorHAnsi" w:hAnsiTheme="minorHAnsi"/>
          <w:lang w:val="en-GB"/>
        </w:rPr>
        <w:t xml:space="preserve">shocks </w:t>
      </w:r>
      <w:r w:rsidR="004C7289" w:rsidRPr="0096205B">
        <w:rPr>
          <w:rFonts w:asciiTheme="minorHAnsi" w:hAnsiTheme="minorHAnsi"/>
          <w:lang w:val="en-GB"/>
        </w:rPr>
        <w:t xml:space="preserve">in the EU in years of extreme climate events </w:t>
      </w:r>
      <w:r w:rsidR="002D1256" w:rsidRPr="0096205B">
        <w:rPr>
          <w:rFonts w:asciiTheme="minorHAnsi" w:hAnsiTheme="minorHAnsi"/>
          <w:lang w:val="en-GB"/>
        </w:rPr>
        <w:t>(Ch. 3 &amp; 4</w:t>
      </w:r>
      <w:r w:rsidR="00141D82" w:rsidRPr="0096205B">
        <w:rPr>
          <w:rFonts w:asciiTheme="minorHAnsi" w:hAnsiTheme="minorHAnsi"/>
          <w:lang w:val="en-GB"/>
        </w:rPr>
        <w:t>) to a monetary framework at the sub-national level of an economy (Austria) in order to identify (potentially) vulnerable regions, economic activities, and social groups in a bioeconomy context subject to climate extremes. The main research questions are:</w:t>
      </w:r>
    </w:p>
    <w:p w14:paraId="32679737" w14:textId="4B6503F9" w:rsidR="007620E4" w:rsidRPr="0096205B" w:rsidRDefault="00141D82" w:rsidP="00D45A1B">
      <w:pPr>
        <w:pStyle w:val="ListParagraph"/>
        <w:numPr>
          <w:ilvl w:val="0"/>
          <w:numId w:val="16"/>
        </w:numPr>
        <w:rPr>
          <w:rFonts w:asciiTheme="minorHAnsi" w:hAnsiTheme="minorHAnsi"/>
          <w:lang w:val="en-US"/>
        </w:rPr>
      </w:pPr>
      <w:r w:rsidRPr="0096205B">
        <w:rPr>
          <w:rFonts w:asciiTheme="minorHAnsi" w:hAnsiTheme="minorHAnsi"/>
          <w:lang w:val="en-GB"/>
        </w:rPr>
        <w:t>To what extent</w:t>
      </w:r>
      <w:r w:rsidRPr="0096205B">
        <w:rPr>
          <w:rFonts w:asciiTheme="minorHAnsi" w:hAnsiTheme="minorHAnsi"/>
          <w:lang w:val="en-US"/>
        </w:rPr>
        <w:t xml:space="preserve"> are heterogeneous regions affected differently by </w:t>
      </w:r>
      <w:r w:rsidR="007620E4" w:rsidRPr="0096205B">
        <w:rPr>
          <w:rFonts w:asciiTheme="minorHAnsi" w:hAnsiTheme="minorHAnsi"/>
          <w:lang w:val="en-US"/>
        </w:rPr>
        <w:t>larger scale context</w:t>
      </w:r>
      <w:r w:rsidR="00D45A1B" w:rsidRPr="0096205B">
        <w:rPr>
          <w:rFonts w:asciiTheme="minorHAnsi" w:hAnsiTheme="minorHAnsi"/>
          <w:lang w:val="en-US"/>
        </w:rPr>
        <w:t>?</w:t>
      </w:r>
    </w:p>
    <w:p w14:paraId="58D04CB4" w14:textId="61A78E0F" w:rsidR="00141D82" w:rsidRPr="0096205B" w:rsidRDefault="00141D82" w:rsidP="00D45A1B">
      <w:pPr>
        <w:pStyle w:val="ListParagraph"/>
        <w:numPr>
          <w:ilvl w:val="0"/>
          <w:numId w:val="16"/>
        </w:numPr>
        <w:rPr>
          <w:rFonts w:asciiTheme="minorHAnsi" w:hAnsiTheme="minorHAnsi"/>
          <w:lang w:val="en-US"/>
        </w:rPr>
      </w:pPr>
      <w:r w:rsidRPr="0096205B">
        <w:rPr>
          <w:rFonts w:asciiTheme="minorHAnsi" w:hAnsiTheme="minorHAnsi"/>
          <w:lang w:val="en-US"/>
        </w:rPr>
        <w:lastRenderedPageBreak/>
        <w:t xml:space="preserve">What are vulnerable activities in regional bioeconomies </w:t>
      </w:r>
      <w:r w:rsidR="007620E4" w:rsidRPr="0096205B">
        <w:rPr>
          <w:rFonts w:asciiTheme="minorHAnsi" w:hAnsiTheme="minorHAnsi"/>
          <w:lang w:val="en-US"/>
        </w:rPr>
        <w:t>in a context of intensifying</w:t>
      </w:r>
      <w:r w:rsidR="00D45A1B" w:rsidRPr="0096205B">
        <w:rPr>
          <w:rFonts w:asciiTheme="minorHAnsi" w:hAnsiTheme="minorHAnsi"/>
          <w:lang w:val="en-US"/>
        </w:rPr>
        <w:t xml:space="preserve"> weather extremes?</w:t>
      </w:r>
    </w:p>
    <w:p w14:paraId="4F4FFDC1" w14:textId="77777777" w:rsidR="00441055" w:rsidRPr="0096205B" w:rsidRDefault="00DC388D">
      <w:pPr>
        <w:pStyle w:val="Heading2"/>
        <w:rPr>
          <w:rFonts w:asciiTheme="minorHAnsi" w:hAnsiTheme="minorHAnsi"/>
          <w:lang w:val="en-GB"/>
        </w:rPr>
      </w:pPr>
      <w:bookmarkStart w:id="50" w:name="_b9wjbxyn2ydu" w:colFirst="0" w:colLast="0"/>
      <w:bookmarkStart w:id="51" w:name="_Toc126578620"/>
      <w:bookmarkEnd w:id="50"/>
      <w:r w:rsidRPr="0096205B">
        <w:rPr>
          <w:rFonts w:asciiTheme="minorHAnsi" w:hAnsiTheme="minorHAnsi"/>
          <w:lang w:val="en-GB"/>
        </w:rPr>
        <w:t>6.1 Brief method description</w:t>
      </w:r>
      <w:bookmarkEnd w:id="51"/>
    </w:p>
    <w:p w14:paraId="14816D1C" w14:textId="0ED8539F" w:rsidR="00C268E0" w:rsidRPr="0096205B" w:rsidRDefault="00C268E0" w:rsidP="00C268E0">
      <w:pPr>
        <w:rPr>
          <w:rFonts w:asciiTheme="minorHAnsi" w:hAnsiTheme="minorHAnsi"/>
          <w:lang w:val="en-US"/>
        </w:rPr>
      </w:pPr>
      <w:r w:rsidRPr="0096205B">
        <w:rPr>
          <w:rFonts w:asciiTheme="minorHAnsi" w:hAnsiTheme="minorHAnsi"/>
          <w:lang w:val="en-US"/>
        </w:rPr>
        <w:t xml:space="preserve">To explore the vulnerabilities of the bioeconomy, we employed an agent-based model (ABM). ABMs have been used to study various risks and consequences of climate </w:t>
      </w:r>
      <w:r w:rsidR="00D34016" w:rsidRPr="0096205B">
        <w:rPr>
          <w:rFonts w:asciiTheme="minorHAnsi" w:hAnsiTheme="minorHAnsi"/>
          <w:lang w:val="en-US"/>
        </w:rPr>
        <w:t>shocks;</w:t>
      </w:r>
      <w:r w:rsidRPr="0096205B">
        <w:rPr>
          <w:rFonts w:asciiTheme="minorHAnsi" w:hAnsiTheme="minorHAnsi"/>
          <w:lang w:val="en-US"/>
        </w:rPr>
        <w:t xml:space="preserve"> however, their application to the bioeconomy in a macroeconomic context is novel. Recently, it has been argued that ABMs are a suitable tool for modeling bioeconomy as they are capable of representing phenomena emerging from complex interactions of heterogeneous economic agents (e.g., firms and households) as well as addressing structural changes </w:t>
      </w:r>
      <w:r w:rsidR="00A24824" w:rsidRPr="0096205B">
        <w:rPr>
          <w:rFonts w:asciiTheme="minorHAnsi" w:hAnsiTheme="minorHAnsi"/>
          <w:lang w:val="en-US"/>
        </w:rPr>
        <w:t xml:space="preserve">of the economy </w:t>
      </w:r>
      <w:sdt>
        <w:sdtPr>
          <w:rPr>
            <w:rFonts w:asciiTheme="minorHAnsi" w:hAnsiTheme="minorHAnsi"/>
            <w:lang w:val="en-US"/>
          </w:rPr>
          <w:alias w:val="Don't edit this field"/>
          <w:tag w:val="CitaviPlaceholder#17ad2ffb-d352-4fbc-b67e-a6ead57296a0"/>
          <w:id w:val="-911070494"/>
          <w:placeholder>
            <w:docPart w:val="DefaultPlaceholder_-1854013440"/>
          </w:placeholder>
        </w:sdtPr>
        <w:sdtContent>
          <w:r w:rsidR="00A24824" w:rsidRPr="0096205B">
            <w:rPr>
              <w:rFonts w:asciiTheme="minorHAnsi" w:hAnsiTheme="minorHAnsi"/>
              <w:lang w:val="en-US"/>
            </w:rPr>
            <w:fldChar w:fldCharType="begin"/>
          </w:r>
          <w:r w:rsidR="00DE489C" w:rsidRPr="0096205B">
            <w:rPr>
              <w:rFonts w:asciiTheme="minorHAnsi" w:hAnsiTheme="minorHAnsi"/>
              <w:lang w:val="en-US"/>
            </w:rPr>
            <w:instrText>ADDIN CitaviPlaceholder{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}</w:instrText>
          </w:r>
          <w:r w:rsidR="00A24824" w:rsidRPr="0096205B">
            <w:rPr>
              <w:rFonts w:asciiTheme="minorHAnsi" w:hAnsiTheme="minorHAnsi"/>
              <w:lang w:val="en-US"/>
            </w:rPr>
            <w:fldChar w:fldCharType="separate"/>
          </w:r>
          <w:r w:rsidR="00DE489C" w:rsidRPr="0096205B">
            <w:rPr>
              <w:rFonts w:asciiTheme="minorHAnsi" w:hAnsiTheme="minorHAnsi"/>
              <w:lang w:val="en-US"/>
            </w:rPr>
            <w:t>(Pyka et al., 2022)</w:t>
          </w:r>
          <w:r w:rsidR="00A24824" w:rsidRPr="0096205B">
            <w:rPr>
              <w:rFonts w:asciiTheme="minorHAnsi" w:hAnsiTheme="minorHAnsi"/>
              <w:lang w:val="en-US"/>
            </w:rPr>
            <w:fldChar w:fldCharType="end"/>
          </w:r>
        </w:sdtContent>
      </w:sdt>
      <w:r w:rsidR="00A24824" w:rsidRPr="0096205B">
        <w:rPr>
          <w:rFonts w:asciiTheme="minorHAnsi" w:hAnsiTheme="minorHAnsi"/>
          <w:lang w:val="en-US"/>
        </w:rPr>
        <w:t xml:space="preserve"> </w:t>
      </w:r>
      <w:r w:rsidRPr="0096205B">
        <w:rPr>
          <w:rFonts w:asciiTheme="minorHAnsi" w:hAnsiTheme="minorHAnsi"/>
          <w:lang w:val="en-US"/>
        </w:rPr>
        <w:t xml:space="preserve">. </w:t>
      </w:r>
    </w:p>
    <w:p w14:paraId="444385B1" w14:textId="17E3F8A1" w:rsidR="00C268E0" w:rsidRPr="0096205B" w:rsidRDefault="00C268E0" w:rsidP="00C268E0">
      <w:pPr>
        <w:rPr>
          <w:rFonts w:asciiTheme="minorHAnsi" w:hAnsiTheme="minorHAnsi"/>
          <w:lang w:val="en-US"/>
        </w:rPr>
      </w:pPr>
      <w:r w:rsidRPr="0096205B">
        <w:rPr>
          <w:rFonts w:asciiTheme="minorHAnsi" w:hAnsiTheme="minorHAnsi"/>
          <w:lang w:val="en-US"/>
        </w:rPr>
        <w:t xml:space="preserve">Thus, to study the short-term dynamic impact of a possible climate shock on food and non-food bioeconomy activities in Austria, we developed a customized version of </w:t>
      </w:r>
      <w:r w:rsidR="00A24824" w:rsidRPr="0096205B">
        <w:rPr>
          <w:rFonts w:asciiTheme="minorHAnsi" w:hAnsiTheme="minorHAnsi"/>
          <w:lang w:val="en-US"/>
        </w:rPr>
        <w:t xml:space="preserve">the model of </w:t>
      </w:r>
      <w:sdt>
        <w:sdtPr>
          <w:rPr>
            <w:rFonts w:asciiTheme="minorHAnsi" w:hAnsiTheme="minorHAnsi"/>
            <w:lang w:val="en-US"/>
          </w:rPr>
          <w:alias w:val="Don't edit this field"/>
          <w:tag w:val="CitaviPlaceholder#3c2fb8d4-49f7-43c9-9359-e16ebd83cf7c"/>
          <w:id w:val="-215049256"/>
          <w:placeholder>
            <w:docPart w:val="DefaultPlaceholder_-1854013440"/>
          </w:placeholder>
        </w:sdtPr>
        <w:sdtContent>
          <w:r w:rsidR="00A24824" w:rsidRPr="0096205B">
            <w:rPr>
              <w:rFonts w:asciiTheme="minorHAnsi" w:hAnsiTheme="minorHAnsi"/>
              <w:lang w:val="en-US"/>
            </w:rPr>
            <w:fldChar w:fldCharType="begin"/>
          </w:r>
          <w:r w:rsidR="00DE489C" w:rsidRPr="0096205B">
            <w:rPr>
              <w:rFonts w:asciiTheme="minorHAnsi" w:hAnsiTheme="minorHAnsi"/>
              <w:lang w:val="en-US"/>
            </w:rPr>
            <w:instrText>ADDIN CitaviPlaceholder{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}</w:instrText>
          </w:r>
          <w:r w:rsidR="00A24824" w:rsidRPr="0096205B">
            <w:rPr>
              <w:rFonts w:asciiTheme="minorHAnsi" w:hAnsiTheme="minorHAnsi"/>
              <w:lang w:val="en-US"/>
            </w:rPr>
            <w:fldChar w:fldCharType="separate"/>
          </w:r>
          <w:r w:rsidR="00DE489C" w:rsidRPr="0096205B">
            <w:rPr>
              <w:rFonts w:asciiTheme="minorHAnsi" w:hAnsiTheme="minorHAnsi"/>
              <w:lang w:val="en-US"/>
            </w:rPr>
            <w:t>(Poledna et al., 2023)</w:t>
          </w:r>
          <w:r w:rsidR="00A24824" w:rsidRPr="0096205B">
            <w:rPr>
              <w:rFonts w:asciiTheme="minorHAnsi" w:hAnsiTheme="minorHAnsi"/>
              <w:lang w:val="en-US"/>
            </w:rPr>
            <w:fldChar w:fldCharType="end"/>
          </w:r>
        </w:sdtContent>
      </w:sdt>
      <w:r w:rsidRPr="0096205B">
        <w:rPr>
          <w:rFonts w:asciiTheme="minorHAnsi" w:hAnsiTheme="minorHAnsi"/>
          <w:lang w:val="en-US"/>
        </w:rPr>
        <w:t>. The model includes populations of individuals (household sector), financial and non-financial firms representing various industries (business sector), and government entities (public sector). Agents-individuals supply labor to firms, purchase goods and services from them for consumption, and invest in housing. They consume a fixed share of their income and plan their investments based on expectations of future output and price levels. Agents-firms produce output using labor, capital, and intermediate goods and services, produced by firms from other industries according to a Leontief production function calibrated on data from input-output tables. The general government agent collects taxes to fund government consumption and social benefits to individuals and to pay interest on public debt. The government budget deficit adds to the stock of the public debt. Households, firms, and government entities interact in the labor, credit, and goods/services markets according to a search-and-matching mechanism based on a randomized algorithm, whereby sellers are matched with buyers. For details on the model, see Poledna et al. (2023).</w:t>
      </w:r>
    </w:p>
    <w:p w14:paraId="6D6CABD1" w14:textId="77777777" w:rsidR="00C268E0" w:rsidRPr="0096205B" w:rsidRDefault="00C268E0" w:rsidP="00C268E0">
      <w:pPr>
        <w:rPr>
          <w:rFonts w:asciiTheme="minorHAnsi" w:hAnsiTheme="minorHAnsi"/>
          <w:lang w:val="en-US"/>
        </w:rPr>
      </w:pPr>
      <w:r w:rsidRPr="0096205B">
        <w:rPr>
          <w:rFonts w:asciiTheme="minorHAnsi" w:hAnsiTheme="minorHAnsi"/>
          <w:lang w:val="en-US"/>
        </w:rPr>
        <w:t>To focus on the bioeconomy in Austria, we disaggregated the 64-industry input-output table used for the calibration of the original ABM into 78 industries to include specific bioeconomy industries, such as the cultivation of various crops, fruit and vegetables, livestock breeding, manufacturing of plant- and animal-based products, manufacturing of biochemicals and biofuels, bioenergy generation and biowaste treatment. Furthermore, to account for regional differences in Austria, we calibrated the input-output tables and other model inputs, such as household populations and employment for each of the nine Austrian federal states (NUTS-2 regions) and connected them in a multi-regional input-output (MRIO) framework. In this framework, we also included trade connections (imports and exports) with other EU countries and the rest of the world. Therefore, the customized ABM is capable of modeling both domestic and imported (biomass) supply shocks and tracing the direct and indirect impacts of such shocks on the economy of Austria both on the macro- and industry level.</w:t>
      </w:r>
    </w:p>
    <w:p w14:paraId="7D086CEE" w14:textId="77777777" w:rsidR="00C268E0" w:rsidRPr="0096205B" w:rsidRDefault="00C268E0" w:rsidP="00C268E0">
      <w:pPr>
        <w:keepNext/>
        <w:keepLines/>
        <w:spacing w:before="240"/>
        <w:outlineLvl w:val="1"/>
        <w:rPr>
          <w:rFonts w:asciiTheme="minorHAnsi" w:hAnsiTheme="minorHAnsi"/>
          <w:sz w:val="28"/>
          <w:szCs w:val="28"/>
          <w:lang w:val="en-US"/>
        </w:rPr>
      </w:pPr>
      <w:bookmarkStart w:id="52" w:name="_enaxur96zo0w" w:colFirst="0" w:colLast="0"/>
      <w:bookmarkStart w:id="53" w:name="_Toc126578621"/>
      <w:bookmarkEnd w:id="52"/>
      <w:r w:rsidRPr="0096205B">
        <w:rPr>
          <w:rFonts w:asciiTheme="minorHAnsi" w:hAnsiTheme="minorHAnsi"/>
          <w:sz w:val="28"/>
          <w:szCs w:val="28"/>
          <w:lang w:val="en-US"/>
        </w:rPr>
        <w:t>6.2 Impacts and vulnerabilities in the current bioeconomy in Austria</w:t>
      </w:r>
      <w:bookmarkEnd w:id="53"/>
    </w:p>
    <w:p w14:paraId="4747D7FA" w14:textId="26E4DF4E" w:rsidR="00C268E0" w:rsidRPr="0096205B" w:rsidRDefault="00C268E0" w:rsidP="00C268E0">
      <w:pPr>
        <w:rPr>
          <w:rFonts w:asciiTheme="minorHAnsi" w:hAnsiTheme="minorHAnsi"/>
          <w:lang w:val="en-US"/>
        </w:rPr>
      </w:pPr>
      <w:r w:rsidRPr="0096205B">
        <w:rPr>
          <w:rFonts w:asciiTheme="minorHAnsi" w:hAnsiTheme="minorHAnsi"/>
          <w:lang w:val="en-US"/>
        </w:rPr>
        <w:t xml:space="preserve">In order to study the possible impacts of climate shocks on the current bioeconomy in Austria using the developed ABM, we created a scenario impacting the amount of available biomass in certain industries, i.e., modeling a supply shock. To inform this scenario, we used data on the impacts of the 2003 drought in Europe. The shock was fed into the model as a physical shock </w:t>
      </w:r>
      <w:r w:rsidRPr="0096205B">
        <w:rPr>
          <w:rFonts w:asciiTheme="minorHAnsi" w:hAnsiTheme="minorHAnsi"/>
          <w:lang w:val="en-US"/>
        </w:rPr>
        <w:lastRenderedPageBreak/>
        <w:t>(expressed in monetary units). Therefore, we did not account for any possible price effects caused by the shock. Similar to inoperability input-output models, we defined the shock as a percentage decrease in the outputs of selected</w:t>
      </w:r>
      <w:r w:rsidR="001F5781" w:rsidRPr="0096205B">
        <w:rPr>
          <w:rFonts w:asciiTheme="minorHAnsi" w:hAnsiTheme="minorHAnsi"/>
          <w:lang w:val="en-US"/>
        </w:rPr>
        <w:t xml:space="preserve"> industries </w:t>
      </w:r>
      <w:sdt>
        <w:sdtPr>
          <w:rPr>
            <w:rFonts w:asciiTheme="minorHAnsi" w:hAnsiTheme="minorHAnsi"/>
            <w:lang w:val="en-US"/>
          </w:rPr>
          <w:alias w:val="Don't edit this field"/>
          <w:tag w:val="CitaviPlaceholder#ada29898-936e-4807-9674-6b9b37953db6"/>
          <w:id w:val="-345334553"/>
          <w:placeholder>
            <w:docPart w:val="DefaultPlaceholder_-1854013440"/>
          </w:placeholder>
        </w:sdtPr>
        <w:sdtContent>
          <w:r w:rsidR="001F5781" w:rsidRPr="0096205B">
            <w:rPr>
              <w:rFonts w:asciiTheme="minorHAnsi" w:hAnsiTheme="minorHAnsi"/>
              <w:lang w:val="en-US"/>
            </w:rPr>
            <w:fldChar w:fldCharType="begin"/>
          </w:r>
          <w:r w:rsidR="001F5781" w:rsidRPr="0096205B">
            <w:rPr>
              <w:rFonts w:asciiTheme="minorHAnsi" w:hAnsiTheme="minorHAnsi"/>
              <w:lang w:val="en-US"/>
            </w:rPr>
            <w:instrText>ADDIN CitaviPlaceholder{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}</w:instrText>
          </w:r>
          <w:r w:rsidR="001F5781" w:rsidRPr="0096205B">
            <w:rPr>
              <w:rFonts w:asciiTheme="minorHAnsi" w:hAnsiTheme="minorHAnsi"/>
              <w:lang w:val="en-US"/>
            </w:rPr>
            <w:fldChar w:fldCharType="separate"/>
          </w:r>
          <w:r w:rsidR="00DE489C" w:rsidRPr="0096205B">
            <w:rPr>
              <w:rFonts w:asciiTheme="minorHAnsi" w:hAnsiTheme="minorHAnsi"/>
              <w:lang w:val="en-US"/>
            </w:rPr>
            <w:t>(R. E. Miller and P. D. Blair, 2022)</w:t>
          </w:r>
          <w:r w:rsidR="001F5781" w:rsidRPr="0096205B">
            <w:rPr>
              <w:rFonts w:asciiTheme="minorHAnsi" w:hAnsiTheme="minorHAnsi"/>
              <w:lang w:val="en-US"/>
            </w:rPr>
            <w:fldChar w:fldCharType="end"/>
          </w:r>
        </w:sdtContent>
      </w:sdt>
      <w:r w:rsidRPr="0096205B">
        <w:rPr>
          <w:rFonts w:asciiTheme="minorHAnsi" w:hAnsiTheme="minorHAnsi"/>
          <w:lang w:val="en-US"/>
        </w:rPr>
        <w:t xml:space="preserve">. The shock is specified for all Austrian federal states as well as for imports from the rest of the world (Figure </w:t>
      </w:r>
      <w:r w:rsidR="008238A4" w:rsidRPr="0096205B">
        <w:rPr>
          <w:rFonts w:asciiTheme="minorHAnsi" w:hAnsiTheme="minorHAnsi"/>
          <w:lang w:val="en-US"/>
        </w:rPr>
        <w:t>6.</w:t>
      </w:r>
      <w:r w:rsidRPr="0096205B">
        <w:rPr>
          <w:rFonts w:asciiTheme="minorHAnsi" w:hAnsiTheme="minorHAnsi"/>
          <w:lang w:val="en-US"/>
        </w:rPr>
        <w:t>1). The shock was applied in the first year of the simulation, i.e., 2016.</w:t>
      </w:r>
    </w:p>
    <w:p w14:paraId="2A3572DB" w14:textId="77777777" w:rsidR="00C268E0" w:rsidRPr="0096205B" w:rsidRDefault="00C268E0" w:rsidP="00C268E0">
      <w:pPr>
        <w:rPr>
          <w:rFonts w:asciiTheme="minorHAnsi" w:hAnsiTheme="minorHAnsi"/>
          <w:lang w:val="en-US"/>
        </w:rPr>
      </w:pPr>
      <w:r w:rsidRPr="0096205B">
        <w:rPr>
          <w:rFonts w:asciiTheme="minorHAnsi" w:hAnsiTheme="minorHAnsi"/>
          <w:noProof/>
          <w:lang w:val="en-US" w:eastAsia="en-US"/>
        </w:rPr>
        <w:drawing>
          <wp:inline distT="0" distB="0" distL="0" distR="0" wp14:anchorId="5801D36C" wp14:editId="5918B10C">
            <wp:extent cx="5733415" cy="4844415"/>
            <wp:effectExtent l="0" t="0" r="635" b="0"/>
            <wp:docPr id="34" name="Picture 3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3415" cy="4844415"/>
                    </a:xfrm>
                    <a:prstGeom prst="rect">
                      <a:avLst/>
                    </a:prstGeom>
                    <a:noFill/>
                  </pic:spPr>
                </pic:pic>
              </a:graphicData>
            </a:graphic>
          </wp:inline>
        </w:drawing>
      </w:r>
      <w:r w:rsidRPr="0096205B">
        <w:rPr>
          <w:rFonts w:asciiTheme="minorHAnsi" w:hAnsiTheme="minorHAnsi"/>
          <w:lang w:val="en-US"/>
        </w:rPr>
        <w:t xml:space="preserve"> </w:t>
      </w:r>
    </w:p>
    <w:p w14:paraId="5F83F7A6" w14:textId="20BA5134" w:rsidR="00C268E0" w:rsidRPr="0096205B" w:rsidRDefault="00C268E0" w:rsidP="00C268E0">
      <w:pPr>
        <w:rPr>
          <w:rFonts w:asciiTheme="minorHAnsi" w:hAnsiTheme="minorHAnsi"/>
          <w:sz w:val="18"/>
          <w:lang w:val="en-US"/>
        </w:rPr>
      </w:pPr>
      <w:r w:rsidRPr="0096205B">
        <w:rPr>
          <w:rFonts w:asciiTheme="minorHAnsi" w:hAnsiTheme="minorHAnsi"/>
          <w:sz w:val="18"/>
          <w:lang w:val="en-US"/>
        </w:rPr>
        <w:t xml:space="preserve">Figure </w:t>
      </w:r>
      <w:r w:rsidR="008238A4" w:rsidRPr="0096205B">
        <w:rPr>
          <w:rFonts w:asciiTheme="minorHAnsi" w:hAnsiTheme="minorHAnsi"/>
          <w:sz w:val="18"/>
          <w:lang w:val="en-US"/>
        </w:rPr>
        <w:t>6.</w:t>
      </w:r>
      <w:r w:rsidRPr="0096205B">
        <w:rPr>
          <w:rFonts w:asciiTheme="minorHAnsi" w:hAnsiTheme="minorHAnsi"/>
          <w:sz w:val="18"/>
          <w:lang w:val="en-US"/>
        </w:rPr>
        <w:t>1. Definition of a hypothetic climate shock (</w:t>
      </w:r>
      <w:r w:rsidR="004C7289" w:rsidRPr="0096205B">
        <w:rPr>
          <w:rFonts w:asciiTheme="minorHAnsi" w:hAnsiTheme="minorHAnsi"/>
          <w:sz w:val="18"/>
          <w:lang w:val="en-US"/>
        </w:rPr>
        <w:t xml:space="preserve">based on </w:t>
      </w:r>
      <w:r w:rsidRPr="0096205B">
        <w:rPr>
          <w:rFonts w:asciiTheme="minorHAnsi" w:hAnsiTheme="minorHAnsi"/>
          <w:sz w:val="18"/>
          <w:lang w:val="en-US"/>
        </w:rPr>
        <w:t>2003 extreme weather shock) specified for industries and NUTS-2 regions of Austria as well as for imports from the rest of the world. Only industries for which the shock affected at least one region or imports are displayed.</w:t>
      </w:r>
    </w:p>
    <w:p w14:paraId="64C08F11" w14:textId="7026EE2A" w:rsidR="00C268E0" w:rsidRPr="0096205B" w:rsidRDefault="00C268E0" w:rsidP="00C268E0">
      <w:pPr>
        <w:rPr>
          <w:rFonts w:asciiTheme="minorHAnsi" w:hAnsiTheme="minorHAnsi"/>
          <w:lang w:val="en-US"/>
        </w:rPr>
      </w:pPr>
      <w:r w:rsidRPr="0096205B">
        <w:rPr>
          <w:rFonts w:asciiTheme="minorHAnsi" w:hAnsiTheme="minorHAnsi"/>
          <w:lang w:val="en-US"/>
        </w:rPr>
        <w:t xml:space="preserve">An ensemble of 500 simulations with different random seeds was used for both scenarios to account for uncertainties. Then the results were averaged across the ensembles. A comparison between the baseline and the climate shock scenarios is presented in Figure </w:t>
      </w:r>
      <w:r w:rsidR="008238A4" w:rsidRPr="0096205B">
        <w:rPr>
          <w:rFonts w:asciiTheme="minorHAnsi" w:hAnsiTheme="minorHAnsi"/>
          <w:lang w:val="en-US"/>
        </w:rPr>
        <w:t>6.</w:t>
      </w:r>
      <w:r w:rsidRPr="0096205B">
        <w:rPr>
          <w:rFonts w:asciiTheme="minorHAnsi" w:hAnsiTheme="minorHAnsi"/>
          <w:lang w:val="en-US"/>
        </w:rPr>
        <w:t xml:space="preserve">2. Namely, the climate shock leads to a decrease in GDP growth, i.e., in the climate shock scenario, the GDP growth rate in the year of the shock is 0.35 percentage points (p.p.) below the baseline scenario. However, in the next year, it bounces back, ultimately almost converging with the GDP growth rate in the baseline scenario. Household consumption exhibits a more noticeable impact – in the year of the shock, it declines with the growth rate reaching almost one p.p. below the baseline scenario. Similar to the GDP growth rate, it bounces back the year after the shock and converges with the baseline scenario value two years after the shock. The imports behave in a similar pattern, however, the magnitude of the impact is even larger, with the imports growth rate </w:t>
      </w:r>
      <w:r w:rsidRPr="0096205B">
        <w:rPr>
          <w:rFonts w:asciiTheme="minorHAnsi" w:hAnsiTheme="minorHAnsi"/>
          <w:lang w:val="en-US"/>
        </w:rPr>
        <w:lastRenderedPageBreak/>
        <w:t xml:space="preserve">declining by almost two p.p. in the shock year and exceeding by almost two p.p. the value of the baseline scenario in the first after-shock year. Ultimately, the real value of the imports in the shock scenario converges with its counterpart of the baseline scenario value two years after the climate shock has occurred.  </w:t>
      </w:r>
    </w:p>
    <w:p w14:paraId="4A3D715E" w14:textId="77777777" w:rsidR="00C268E0" w:rsidRPr="0096205B" w:rsidRDefault="00F37ACD" w:rsidP="00C268E0">
      <w:pPr>
        <w:rPr>
          <w:rFonts w:asciiTheme="minorHAnsi" w:hAnsiTheme="minorHAnsi"/>
          <w:lang w:val="en-US"/>
        </w:rPr>
      </w:pPr>
      <w:r>
        <w:rPr>
          <w:rFonts w:asciiTheme="minorHAnsi" w:eastAsia="Times New Roman" w:hAnsiTheme="minorHAnsi"/>
          <w:noProof/>
          <w:color w:val="000000"/>
          <w:lang w:val="en-US" w:eastAsia="en-US"/>
        </w:rPr>
        <w:pict w14:anchorId="1E4634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245.25pt">
            <v:imagedata r:id="rId50" o:title=""/>
          </v:shape>
        </w:pict>
      </w:r>
    </w:p>
    <w:p w14:paraId="3232F618" w14:textId="71E89634" w:rsidR="00C268E0" w:rsidRPr="0096205B" w:rsidRDefault="00C268E0" w:rsidP="00C268E0">
      <w:pPr>
        <w:rPr>
          <w:rFonts w:asciiTheme="minorHAnsi" w:hAnsiTheme="minorHAnsi"/>
          <w:sz w:val="18"/>
          <w:lang w:val="en-US"/>
        </w:rPr>
      </w:pPr>
      <w:r w:rsidRPr="0096205B">
        <w:rPr>
          <w:rFonts w:asciiTheme="minorHAnsi" w:hAnsiTheme="minorHAnsi"/>
          <w:sz w:val="18"/>
          <w:lang w:val="en-US"/>
        </w:rPr>
        <w:t xml:space="preserve">Figure </w:t>
      </w:r>
      <w:r w:rsidR="008238A4" w:rsidRPr="0096205B">
        <w:rPr>
          <w:rFonts w:asciiTheme="minorHAnsi" w:hAnsiTheme="minorHAnsi"/>
          <w:sz w:val="18"/>
          <w:lang w:val="en-US"/>
        </w:rPr>
        <w:t>6.</w:t>
      </w:r>
      <w:r w:rsidRPr="0096205B">
        <w:rPr>
          <w:rFonts w:asciiTheme="minorHAnsi" w:hAnsiTheme="minorHAnsi"/>
          <w:sz w:val="18"/>
          <w:lang w:val="en-US"/>
        </w:rPr>
        <w:t xml:space="preserve">2. Macroeconomic indicators of the Austrian national economy in the baseline and climate shock scenarios over the simulation period of four years. The shaded areas denote standard deviations (spreads) of the climate shock scenario simulation ensemble. </w:t>
      </w:r>
    </w:p>
    <w:p w14:paraId="6817D37A" w14:textId="338568D6" w:rsidR="00C268E0" w:rsidRPr="0096205B" w:rsidRDefault="00C268E0" w:rsidP="00C268E0">
      <w:pPr>
        <w:rPr>
          <w:rFonts w:asciiTheme="minorHAnsi" w:hAnsiTheme="minorHAnsi"/>
          <w:lang w:val="en-US"/>
        </w:rPr>
      </w:pPr>
      <w:r w:rsidRPr="0096205B">
        <w:rPr>
          <w:rFonts w:asciiTheme="minorHAnsi" w:hAnsiTheme="minorHAnsi"/>
          <w:lang w:val="en-US"/>
        </w:rPr>
        <w:t xml:space="preserve">On the industry level, there is a higher heterogeneity observed. Most industries affected by the simulated climate shock directly, including those affected by declining imports, demonstrate a decline in output in the year of the shock. However, the magnitude of this decline and recovery patterns differ significantly (Figure </w:t>
      </w:r>
      <w:r w:rsidR="008238A4" w:rsidRPr="0096205B">
        <w:rPr>
          <w:rFonts w:asciiTheme="minorHAnsi" w:hAnsiTheme="minorHAnsi"/>
          <w:lang w:val="en-US"/>
        </w:rPr>
        <w:t>6.</w:t>
      </w:r>
      <w:r w:rsidRPr="0096205B">
        <w:rPr>
          <w:rFonts w:asciiTheme="minorHAnsi" w:hAnsiTheme="minorHAnsi"/>
          <w:lang w:val="en-US"/>
        </w:rPr>
        <w:t>3).</w:t>
      </w:r>
    </w:p>
    <w:p w14:paraId="7518EA93" w14:textId="77777777" w:rsidR="00C268E0" w:rsidRPr="0096205B" w:rsidRDefault="00C268E0" w:rsidP="00C268E0">
      <w:pPr>
        <w:rPr>
          <w:rFonts w:asciiTheme="minorHAnsi" w:hAnsiTheme="minorHAnsi"/>
          <w:lang w:val="en-US"/>
        </w:rPr>
      </w:pPr>
      <w:r w:rsidRPr="0096205B">
        <w:rPr>
          <w:rFonts w:asciiTheme="minorHAnsi" w:hAnsiTheme="minorHAnsi"/>
          <w:lang w:val="en-US"/>
        </w:rPr>
        <w:lastRenderedPageBreak/>
        <w:t xml:space="preserve"> </w:t>
      </w:r>
      <w:r w:rsidRPr="0096205B">
        <w:rPr>
          <w:rFonts w:asciiTheme="minorHAnsi" w:hAnsiTheme="minorHAnsi"/>
          <w:noProof/>
          <w:lang w:val="en-US" w:eastAsia="en-US"/>
        </w:rPr>
        <w:drawing>
          <wp:inline distT="0" distB="0" distL="0" distR="0" wp14:anchorId="234CF8E5" wp14:editId="5AF5335E">
            <wp:extent cx="5733415" cy="5731510"/>
            <wp:effectExtent l="0" t="0" r="635" b="2540"/>
            <wp:docPr id="35" name="Picture 3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3415" cy="5731510"/>
                    </a:xfrm>
                    <a:prstGeom prst="rect">
                      <a:avLst/>
                    </a:prstGeom>
                    <a:noFill/>
                  </pic:spPr>
                </pic:pic>
              </a:graphicData>
            </a:graphic>
          </wp:inline>
        </w:drawing>
      </w:r>
    </w:p>
    <w:p w14:paraId="57EC01E3" w14:textId="59B97A5A" w:rsidR="00C268E0" w:rsidRPr="0096205B" w:rsidRDefault="00C268E0" w:rsidP="00C268E0">
      <w:pPr>
        <w:rPr>
          <w:rFonts w:asciiTheme="minorHAnsi" w:hAnsiTheme="minorHAnsi"/>
          <w:sz w:val="18"/>
          <w:lang w:val="en-US"/>
        </w:rPr>
      </w:pPr>
      <w:r w:rsidRPr="0096205B">
        <w:rPr>
          <w:rFonts w:asciiTheme="minorHAnsi" w:hAnsiTheme="minorHAnsi"/>
          <w:sz w:val="18"/>
          <w:lang w:val="en-US"/>
        </w:rPr>
        <w:t xml:space="preserve">Figure </w:t>
      </w:r>
      <w:r w:rsidR="008238A4" w:rsidRPr="0096205B">
        <w:rPr>
          <w:rFonts w:asciiTheme="minorHAnsi" w:hAnsiTheme="minorHAnsi"/>
          <w:sz w:val="18"/>
          <w:lang w:val="en-US"/>
        </w:rPr>
        <w:t>6.</w:t>
      </w:r>
      <w:r w:rsidRPr="0096205B">
        <w:rPr>
          <w:rFonts w:asciiTheme="minorHAnsi" w:hAnsiTheme="minorHAnsi"/>
          <w:sz w:val="18"/>
          <w:lang w:val="en-US"/>
        </w:rPr>
        <w:t>3. Total outputs of 78 industries of the Austrian economy in the baseline and climate shock scenarios over the simulation period of four years.</w:t>
      </w:r>
    </w:p>
    <w:p w14:paraId="14113E4E" w14:textId="77777777" w:rsidR="00C268E0" w:rsidRPr="0096205B" w:rsidRDefault="00C268E0" w:rsidP="00C268E0">
      <w:pPr>
        <w:rPr>
          <w:rFonts w:asciiTheme="minorHAnsi" w:hAnsiTheme="minorHAnsi"/>
          <w:lang w:val="en-US"/>
        </w:rPr>
      </w:pPr>
      <w:r w:rsidRPr="0096205B">
        <w:rPr>
          <w:rFonts w:asciiTheme="minorHAnsi" w:hAnsiTheme="minorHAnsi"/>
          <w:lang w:val="en-US"/>
        </w:rPr>
        <w:t xml:space="preserve">On top of the 24 industries affected by the shock directly, several other industries unaffected by the shock, such as bovine cattle breeding and breeding of sheep, goats, horses, and asses, demonstrate a sharp (up to 6%) decline in output. Similarly, raw milk production facing only a small import shock (2.1%) demonstrates an almost 5% decline in output in the year of the shock. This indicates a high dependence of these industries on the input from the industries using biomass as an input to their production, such as fodder crops and prepared animal feeds. On the contrary, a large-magnitude shock faced by the biochemicals and the bioethanol industries does not propagate to other industries as outputs of these industries are currently only marginally used as inputs by other industries.  </w:t>
      </w:r>
    </w:p>
    <w:p w14:paraId="748FEBD5" w14:textId="77777777" w:rsidR="00C268E0" w:rsidRPr="0096205B" w:rsidRDefault="00C268E0" w:rsidP="00C268E0">
      <w:pPr>
        <w:rPr>
          <w:rFonts w:asciiTheme="minorHAnsi" w:hAnsiTheme="minorHAnsi"/>
          <w:lang w:val="en-US"/>
        </w:rPr>
      </w:pPr>
      <w:r w:rsidRPr="0096205B">
        <w:rPr>
          <w:rFonts w:asciiTheme="minorHAnsi" w:hAnsiTheme="minorHAnsi"/>
          <w:lang w:val="en-US"/>
        </w:rPr>
        <w:t xml:space="preserve">About one-third of all industries are sharply affected by the simulated climate shock (either directly or indirectly), however, these industries begin recovering rapidly after the shock ends. </w:t>
      </w:r>
      <w:r w:rsidRPr="0096205B">
        <w:rPr>
          <w:rFonts w:asciiTheme="minorHAnsi" w:hAnsiTheme="minorHAnsi"/>
          <w:lang w:val="en-US"/>
        </w:rPr>
        <w:lastRenderedPageBreak/>
        <w:t>Two years after the shock, their output reaches the output in the baseline scenario at that time (assuming an absence of climate extremes). This is typical for wheat production, growing live and fibre plants, animal production, biogasoline and biodiesel industries, and the manufacturing of fertilizers. In some cases, two years after the shock, the total output of the industries affected by the shock even exceeds the total output in the baseline scenario – this is observed for the production of tomatoes, rapeseed, and soya beans as well as production of swine and poultry meat, manufacturing of paper products, chemical products, and biochemicals. For example, the total output of the biochemical industry in the climate shock scenario measured two years after the shock exceeds its baseline counterpart by almost 12%.</w:t>
      </w:r>
    </w:p>
    <w:p w14:paraId="50573EBE" w14:textId="77777777" w:rsidR="00C268E0" w:rsidRPr="0096205B" w:rsidRDefault="00C268E0" w:rsidP="00C268E0">
      <w:pPr>
        <w:rPr>
          <w:rFonts w:asciiTheme="minorHAnsi" w:hAnsiTheme="minorHAnsi"/>
          <w:lang w:val="en-US"/>
        </w:rPr>
      </w:pPr>
      <w:r w:rsidRPr="0096205B">
        <w:rPr>
          <w:rFonts w:asciiTheme="minorHAnsi" w:hAnsiTheme="minorHAnsi"/>
          <w:lang w:val="en-US"/>
        </w:rPr>
        <w:t xml:space="preserve">The majority of service and heavy manufacturing industries, as well as the construction industry, are affected by the climate shock only marginally, however, for some of them, the difference between their output in the climate shock scenario and the baseline scenario continues to increase also after the shock ends, i.e., in the first after-shock year. Only two years after the shock, the output growth rate increased. Production of some crops (barley, maize, sunflower seed, and other cereals), fruits and nuts, as well as generation of electricity (including bioelectricity), supply of water, mining, and (conventional) petroleum refinement industry, are affected in a similar way, however, with a larger magnitude. </w:t>
      </w:r>
    </w:p>
    <w:p w14:paraId="3E0EDC4F" w14:textId="77777777" w:rsidR="00C268E0" w:rsidRPr="0096205B" w:rsidRDefault="00C268E0" w:rsidP="00C268E0">
      <w:pPr>
        <w:rPr>
          <w:rFonts w:asciiTheme="minorHAnsi" w:hAnsiTheme="minorHAnsi"/>
          <w:lang w:val="en-US"/>
        </w:rPr>
      </w:pPr>
      <w:r w:rsidRPr="0096205B">
        <w:rPr>
          <w:rFonts w:asciiTheme="minorHAnsi" w:hAnsiTheme="minorHAnsi"/>
          <w:lang w:val="en-US"/>
        </w:rPr>
        <w:t xml:space="preserve">Numerous industries are not able to recover from the shock, having their output lower than in the baseline scenario not growing at the end of the simulation period and, i.e., accommodation and food services, the entire public sector (public administration, healthcare, education) as well as production of potatoes and rice and manufacturing of textile, wearing apparel and leather – however, the magnitude of these effects are marginal. The most profound effect is observed for the fodder crops industry – two years after the shock, its output is lower by almost 3% than in the baseline scenario. </w:t>
      </w:r>
    </w:p>
    <w:p w14:paraId="5B26A202" w14:textId="77777777" w:rsidR="00C268E0" w:rsidRPr="0096205B" w:rsidRDefault="00C268E0" w:rsidP="00C268E0">
      <w:pPr>
        <w:rPr>
          <w:rFonts w:asciiTheme="minorHAnsi" w:hAnsiTheme="minorHAnsi"/>
          <w:lang w:val="en-US"/>
        </w:rPr>
      </w:pPr>
      <w:r w:rsidRPr="0096205B">
        <w:rPr>
          <w:rFonts w:asciiTheme="minorHAnsi" w:hAnsiTheme="minorHAnsi"/>
          <w:lang w:val="en-US"/>
        </w:rPr>
        <w:t xml:space="preserve">Several industries are in an intermediate position – despite consistent growth after the shock, their output is still lower than in the baseline scenario at the end of the simulation period. This phenomenon is observed for forestry (2% output decline at the end of the simulation period) and other seeds for the oil industry (more than 8% output decline).  </w:t>
      </w:r>
    </w:p>
    <w:p w14:paraId="7422025C" w14:textId="77777777" w:rsidR="00C268E0" w:rsidRPr="0096205B" w:rsidRDefault="00C268E0" w:rsidP="00C268E0">
      <w:pPr>
        <w:rPr>
          <w:rFonts w:asciiTheme="minorHAnsi" w:hAnsiTheme="minorHAnsi"/>
          <w:lang w:val="en-US"/>
        </w:rPr>
      </w:pPr>
      <w:r w:rsidRPr="0096205B">
        <w:rPr>
          <w:rFonts w:asciiTheme="minorHAnsi" w:hAnsiTheme="minorHAnsi"/>
          <w:lang w:val="en-US"/>
        </w:rPr>
        <w:t xml:space="preserve">Some industries, such as water and land transport, as well as the production of other vegetables, face delayed consequences of the climate shock – their output begins to decline only in the year following the shock. However, the magnitude of this decline does not exceed 0,3% of their total output. Finally, some industries demonstrate paradoxical growth for the entire simulation period, namely, the manufacturing of other liquid biofuels and the production of other crops (4% growth at the end of the simulation period). </w:t>
      </w:r>
    </w:p>
    <w:p w14:paraId="57C1893E" w14:textId="43473E20" w:rsidR="00C268E0" w:rsidRPr="0096205B" w:rsidRDefault="00C268E0" w:rsidP="00C268E0">
      <w:pPr>
        <w:keepNext/>
        <w:keepLines/>
        <w:spacing w:before="240"/>
        <w:outlineLvl w:val="1"/>
        <w:rPr>
          <w:rFonts w:asciiTheme="minorHAnsi" w:hAnsiTheme="minorHAnsi"/>
          <w:sz w:val="28"/>
          <w:szCs w:val="28"/>
          <w:lang w:val="en-US"/>
        </w:rPr>
      </w:pPr>
      <w:bookmarkStart w:id="54" w:name="_gcxlnxpgorit" w:colFirst="0" w:colLast="0"/>
      <w:bookmarkStart w:id="55" w:name="_Toc126578622"/>
      <w:bookmarkEnd w:id="54"/>
      <w:r w:rsidRPr="0096205B">
        <w:rPr>
          <w:rFonts w:asciiTheme="minorHAnsi" w:hAnsiTheme="minorHAnsi"/>
          <w:sz w:val="28"/>
          <w:szCs w:val="28"/>
          <w:lang w:val="en-US"/>
        </w:rPr>
        <w:t xml:space="preserve">6.3 </w:t>
      </w:r>
      <w:r w:rsidR="0040347B" w:rsidRPr="0096205B">
        <w:rPr>
          <w:rFonts w:asciiTheme="minorHAnsi" w:hAnsiTheme="minorHAnsi"/>
          <w:sz w:val="28"/>
          <w:szCs w:val="28"/>
          <w:lang w:val="en-US"/>
        </w:rPr>
        <w:t>Synthesis of results</w:t>
      </w:r>
      <w:r w:rsidRPr="0096205B">
        <w:rPr>
          <w:rFonts w:asciiTheme="minorHAnsi" w:hAnsiTheme="minorHAnsi"/>
          <w:sz w:val="28"/>
          <w:szCs w:val="28"/>
          <w:lang w:val="en-US"/>
        </w:rPr>
        <w:t xml:space="preserve"> and </w:t>
      </w:r>
      <w:r w:rsidR="000576EA" w:rsidRPr="0096205B">
        <w:rPr>
          <w:rFonts w:asciiTheme="minorHAnsi" w:hAnsiTheme="minorHAnsi"/>
          <w:sz w:val="28"/>
          <w:szCs w:val="28"/>
          <w:lang w:val="en-US"/>
        </w:rPr>
        <w:t>o</w:t>
      </w:r>
      <w:r w:rsidRPr="0096205B">
        <w:rPr>
          <w:rFonts w:asciiTheme="minorHAnsi" w:hAnsiTheme="minorHAnsi"/>
          <w:sz w:val="28"/>
          <w:szCs w:val="28"/>
          <w:lang w:val="en-US"/>
        </w:rPr>
        <w:t>utlook</w:t>
      </w:r>
      <w:bookmarkEnd w:id="55"/>
    </w:p>
    <w:p w14:paraId="36BAF940" w14:textId="2261C44D" w:rsidR="00C268E0" w:rsidRPr="0096205B" w:rsidRDefault="00C268E0" w:rsidP="00C268E0">
      <w:pPr>
        <w:rPr>
          <w:rFonts w:asciiTheme="minorHAnsi" w:hAnsiTheme="minorHAnsi"/>
          <w:lang w:val="en-US"/>
        </w:rPr>
      </w:pPr>
      <w:r w:rsidRPr="0096205B">
        <w:rPr>
          <w:rFonts w:asciiTheme="minorHAnsi" w:hAnsiTheme="minorHAnsi"/>
          <w:lang w:val="en-US"/>
        </w:rPr>
        <w:t xml:space="preserve">The possible impacts of climate shocks on the current bioeconomy in Austria were studied using a novel hybrid IO-ABM approach. Although the developed model enables a comprehensive analysis of the macroeconomic consequences of a potential climate shock, it has some important limitations in a bioeconomy transition context. The first limitation concerns the economic databases. Since official regional input-output data for Austria are only partially available, the MRIO table reflecting the structure of the Austrian economy, which was used as the basis for the ABM, was estimated using multiple statistical sources, hybrid (semi-survey) </w:t>
      </w:r>
      <w:r w:rsidR="00D3161D" w:rsidRPr="0096205B">
        <w:rPr>
          <w:rFonts w:asciiTheme="minorHAnsi" w:hAnsiTheme="minorHAnsi"/>
          <w:lang w:val="en-US"/>
        </w:rPr>
        <w:t>assumptions</w:t>
      </w:r>
      <w:r w:rsidR="0098603E" w:rsidRPr="0096205B">
        <w:rPr>
          <w:rFonts w:asciiTheme="minorHAnsi" w:hAnsiTheme="minorHAnsi"/>
          <w:lang w:val="en-US"/>
        </w:rPr>
        <w:t xml:space="preserve"> </w:t>
      </w:r>
      <w:sdt>
        <w:sdtPr>
          <w:rPr>
            <w:rFonts w:asciiTheme="minorHAnsi" w:hAnsiTheme="minorHAnsi"/>
            <w:lang w:val="en-US"/>
          </w:rPr>
          <w:alias w:val="Don't edit this field"/>
          <w:tag w:val="CitaviPlaceholder#c9a21efe-5f4c-40e9-83de-39eabc2d29dd"/>
          <w:id w:val="-865362840"/>
          <w:placeholder>
            <w:docPart w:val="DefaultPlaceholder_-1854013440"/>
          </w:placeholder>
        </w:sdtPr>
        <w:sdtContent>
          <w:r w:rsidR="0098603E" w:rsidRPr="0096205B">
            <w:rPr>
              <w:rFonts w:asciiTheme="minorHAnsi" w:hAnsiTheme="minorHAnsi"/>
              <w:lang w:val="en-US"/>
            </w:rPr>
            <w:fldChar w:fldCharType="begin"/>
          </w:r>
          <w:r w:rsidR="0098603E" w:rsidRPr="0096205B">
            <w:rPr>
              <w:rFonts w:asciiTheme="minorHAnsi" w:hAnsiTheme="minorHAnsi"/>
              <w:lang w:val="en-US"/>
            </w:rPr>
            <w:instrText>ADDIN CitaviPlaceholder{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}</w:instrText>
          </w:r>
          <w:r w:rsidR="0098603E" w:rsidRPr="0096205B">
            <w:rPr>
              <w:rFonts w:asciiTheme="minorHAnsi" w:hAnsiTheme="minorHAnsi"/>
              <w:lang w:val="en-US"/>
            </w:rPr>
            <w:fldChar w:fldCharType="separate"/>
          </w:r>
          <w:r w:rsidR="00DE489C" w:rsidRPr="0096205B">
            <w:rPr>
              <w:rFonts w:asciiTheme="minorHAnsi" w:hAnsiTheme="minorHAnsi"/>
              <w:lang w:val="en-US"/>
            </w:rPr>
            <w:t xml:space="preserve">(Fritz </w:t>
          </w:r>
          <w:r w:rsidR="00DE489C" w:rsidRPr="0096205B">
            <w:rPr>
              <w:rFonts w:asciiTheme="minorHAnsi" w:hAnsiTheme="minorHAnsi"/>
              <w:lang w:val="en-US"/>
            </w:rPr>
            <w:lastRenderedPageBreak/>
            <w:t>et al., 2005)</w:t>
          </w:r>
          <w:r w:rsidR="0098603E" w:rsidRPr="0096205B">
            <w:rPr>
              <w:rFonts w:asciiTheme="minorHAnsi" w:hAnsiTheme="minorHAnsi"/>
              <w:lang w:val="en-US"/>
            </w:rPr>
            <w:fldChar w:fldCharType="end"/>
          </w:r>
        </w:sdtContent>
      </w:sdt>
      <w:r w:rsidR="0098603E" w:rsidRPr="0096205B">
        <w:rPr>
          <w:rFonts w:asciiTheme="minorHAnsi" w:hAnsiTheme="minorHAnsi"/>
          <w:lang w:val="en-US"/>
        </w:rPr>
        <w:t xml:space="preserve"> a</w:t>
      </w:r>
      <w:r w:rsidRPr="0096205B">
        <w:rPr>
          <w:rFonts w:asciiTheme="minorHAnsi" w:hAnsiTheme="minorHAnsi"/>
          <w:lang w:val="en-US"/>
        </w:rPr>
        <w:t xml:space="preserve">nd non-survey estimation techniques (see chapter 5). In particular, such assumptions and estimations concern interregional flows, as a result of which the analysis of risk propagation channels may become a function of the assumptions on (the lack of) trade links in the MRIO. In the first version of the regionalized MRIO table, to which the ABM model has been calibrated, interregional trade flows were not very well captured (i.e. largely missing). This means that the presented results largely reflect (responses to) direct impacts and likely underrepresent the total (i.e. direct + indirect) impacts of climate extremes in </w:t>
      </w:r>
      <w:r w:rsidR="007620E4" w:rsidRPr="0096205B">
        <w:rPr>
          <w:rFonts w:asciiTheme="minorHAnsi" w:hAnsiTheme="minorHAnsi"/>
          <w:lang w:val="en-US"/>
        </w:rPr>
        <w:t>a bio</w:t>
      </w:r>
      <w:r w:rsidRPr="0096205B">
        <w:rPr>
          <w:rFonts w:asciiTheme="minorHAnsi" w:hAnsiTheme="minorHAnsi"/>
          <w:lang w:val="en-US"/>
        </w:rPr>
        <w:t>economy</w:t>
      </w:r>
      <w:r w:rsidR="007620E4" w:rsidRPr="0096205B">
        <w:rPr>
          <w:rFonts w:asciiTheme="minorHAnsi" w:hAnsiTheme="minorHAnsi"/>
          <w:lang w:val="en-US"/>
        </w:rPr>
        <w:t xml:space="preserve"> context</w:t>
      </w:r>
      <w:r w:rsidRPr="0096205B">
        <w:rPr>
          <w:rFonts w:asciiTheme="minorHAnsi" w:hAnsiTheme="minorHAnsi"/>
          <w:lang w:val="en-US"/>
        </w:rPr>
        <w:t xml:space="preserve">. </w:t>
      </w:r>
    </w:p>
    <w:p w14:paraId="3DF8CB0A" w14:textId="77777777" w:rsidR="00C268E0" w:rsidRPr="0096205B" w:rsidRDefault="00C268E0" w:rsidP="00C268E0">
      <w:pPr>
        <w:rPr>
          <w:rFonts w:asciiTheme="minorHAnsi" w:hAnsiTheme="minorHAnsi"/>
          <w:lang w:val="en-US"/>
        </w:rPr>
      </w:pPr>
      <w:r w:rsidRPr="0096205B">
        <w:rPr>
          <w:rFonts w:asciiTheme="minorHAnsi" w:hAnsiTheme="minorHAnsi"/>
          <w:lang w:val="en-US"/>
        </w:rPr>
        <w:t xml:space="preserve">Secondly, and probably most important, the presented model lacks an empirical grounding of bioeconomy agents’ responses to shocks in crop production and forestry. The hybrid IO-ABM model is designed to simulate agent-based responses in a spatially explicit shock scenario, for example in response to (isolated) floods or earthquakes, after which physical and social systems need to be recovered, largely with capital investments and labor. In a bioeconomy, however, climate extreme shocks tend to be short-term and generally followed by better years, inducing learning effects that help to increase extreme shock resilience.  Bioeconomy agents, especially farmers, are used to climate-related volatility in their harvests and related commodity prices, and it would be important to get more insights into tipping points where new (behavioral) patterns emerge. Broader patterns of droughts and heat waves in Europe affect multiple crops and regions and may trigger sectoral or social response and/or protection strategies. For example, farmers in a region prone to patterns of intensifying heat waves may switch to heat-resistant crops, whereas an increase in drought extremes may lead to investments in irrigation or nature-based solutions that improve the water retention capacity of soils. Further downstream in the bioeconomy supply chains, animal feed companies, commodity traders and biorefineries may manage a diverse trade portfolio and/or strategic inventories in order to reduce the impact of shock exposure risk in their main inputs. BIOCLIMAPATHS foresaw the need for stakeholder collaborations to coproduce such relevant information, yet due to time, budgetary, and pandemic-related constraints, the model has been developed without such contextualized behavioral rules and heuristics. </w:t>
      </w:r>
    </w:p>
    <w:p w14:paraId="0C9220B8" w14:textId="03F60E7D" w:rsidR="00C268E0" w:rsidRPr="0096205B" w:rsidRDefault="00C268E0" w:rsidP="00C268E0">
      <w:pPr>
        <w:rPr>
          <w:rFonts w:asciiTheme="minorHAnsi" w:hAnsiTheme="minorHAnsi"/>
          <w:lang w:val="en-US"/>
        </w:rPr>
      </w:pPr>
      <w:r w:rsidRPr="0096205B">
        <w:rPr>
          <w:rFonts w:asciiTheme="minorHAnsi" w:hAnsiTheme="minorHAnsi"/>
          <w:lang w:val="en-US"/>
        </w:rPr>
        <w:t xml:space="preserve">Finally, the considered climate shock scenario was also produced synthetically. Specifically for Austria, where potential bioeconomy transition paths tend to be (also) related to forestry and </w:t>
      </w:r>
      <w:r w:rsidR="007620E4" w:rsidRPr="0096205B">
        <w:rPr>
          <w:rFonts w:asciiTheme="minorHAnsi" w:hAnsiTheme="minorHAnsi"/>
          <w:lang w:val="en-US"/>
        </w:rPr>
        <w:t xml:space="preserve">biorefineries based on </w:t>
      </w:r>
      <w:r w:rsidRPr="0096205B">
        <w:rPr>
          <w:rFonts w:asciiTheme="minorHAnsi" w:hAnsiTheme="minorHAnsi"/>
          <w:lang w:val="en-US"/>
        </w:rPr>
        <w:t xml:space="preserve">secondary products from wood processing, more insights are needed to understand the complex relationship between climate extremes, wood harvesting, and ecosystem resilience. For example, at the stakeholder event that was organized to collect research priorities in BIOCLIMAPATHS, stakeholders pointed out the potentially strong relation between patterns of climate extremes, in particular droughts, and the increasing incidences of insect and/or disease-affected forests. As such, wood supply from exposed forests may show an inverse relation with climate extremes, i.e. an increase in biomass harvest, but only for a couple of years after which the forest ecosystem’s provisioning capacities may collapse. For this reason, both longer time series of climate patterns (available in BIOCLIMAPATHS) and a closer integration with databases on spatially explicit ecosystems and their services are important to improve the power of the hybrid IO-ABM. </w:t>
      </w:r>
    </w:p>
    <w:p w14:paraId="5CFDDD67" w14:textId="77777777" w:rsidR="00C268E0" w:rsidRPr="0096205B" w:rsidRDefault="00C268E0" w:rsidP="00C268E0">
      <w:pPr>
        <w:rPr>
          <w:rFonts w:asciiTheme="minorHAnsi" w:hAnsiTheme="minorHAnsi"/>
          <w:lang w:val="en-US"/>
        </w:rPr>
      </w:pPr>
      <w:r w:rsidRPr="0096205B">
        <w:rPr>
          <w:rFonts w:asciiTheme="minorHAnsi" w:hAnsiTheme="minorHAnsi"/>
          <w:lang w:val="en-US"/>
        </w:rPr>
        <w:t>The flexibility of the developed ABM and high granularity of the underlying MRIO table enable future studies such as simulating consequences of further climatic and other shocks (such as a migration or energy crisis) as well as developing possible scenarios of the Austrian (bio)economy structure in the future. To this end, the model would need to be developed further in three directions:</w:t>
      </w:r>
    </w:p>
    <w:p w14:paraId="5CAEA8F3" w14:textId="3D77C5C7" w:rsidR="007620E4" w:rsidRPr="0096205B" w:rsidRDefault="00C268E0" w:rsidP="00247330">
      <w:pPr>
        <w:rPr>
          <w:rFonts w:asciiTheme="minorHAnsi" w:hAnsiTheme="minorHAnsi"/>
          <w:lang w:val="en-US"/>
        </w:rPr>
      </w:pPr>
      <w:r w:rsidRPr="0096205B">
        <w:rPr>
          <w:rFonts w:asciiTheme="minorHAnsi" w:hAnsiTheme="minorHAnsi"/>
          <w:lang w:val="en-US"/>
        </w:rPr>
        <w:lastRenderedPageBreak/>
        <w:t>First, to study price effects, the model needs to be extended to a model of a large open economy where the actions of agents do affect world prices. This extension could be realized, for example, with a two-country model of Austria in the euro area. Second, to study climate shocks on the future bioeconomy with potentially a larger share of GDP, further bioeconomy transition paths, such as the regionalized transition paths in chapter 7 of this report, need to be incorporated. U</w:t>
      </w:r>
      <w:r w:rsidR="00247330" w:rsidRPr="0096205B">
        <w:rPr>
          <w:rFonts w:asciiTheme="minorHAnsi" w:hAnsiTheme="minorHAnsi"/>
          <w:lang w:val="en-US"/>
        </w:rPr>
        <w:t>nder these transition paths, heterogeneous</w:t>
      </w:r>
      <w:r w:rsidRPr="0096205B">
        <w:rPr>
          <w:rFonts w:asciiTheme="minorHAnsi" w:hAnsiTheme="minorHAnsi"/>
          <w:lang w:val="en-US"/>
        </w:rPr>
        <w:t xml:space="preserve"> impact</w:t>
      </w:r>
      <w:r w:rsidR="00247330" w:rsidRPr="0096205B">
        <w:rPr>
          <w:rFonts w:asciiTheme="minorHAnsi" w:hAnsiTheme="minorHAnsi"/>
          <w:lang w:val="en-US"/>
        </w:rPr>
        <w:t>s</w:t>
      </w:r>
      <w:r w:rsidRPr="0096205B">
        <w:rPr>
          <w:rFonts w:asciiTheme="minorHAnsi" w:hAnsiTheme="minorHAnsi"/>
          <w:lang w:val="en-US"/>
        </w:rPr>
        <w:t xml:space="preserve"> of climate extreme shocks may be much more </w:t>
      </w:r>
      <w:r w:rsidR="00247330" w:rsidRPr="0096205B">
        <w:rPr>
          <w:rFonts w:asciiTheme="minorHAnsi" w:hAnsiTheme="minorHAnsi"/>
          <w:lang w:val="en-US"/>
        </w:rPr>
        <w:t xml:space="preserve">widespread and </w:t>
      </w:r>
      <w:r w:rsidRPr="0096205B">
        <w:rPr>
          <w:rFonts w:asciiTheme="minorHAnsi" w:hAnsiTheme="minorHAnsi"/>
          <w:lang w:val="en-US"/>
        </w:rPr>
        <w:t>severe. Third, a closer integration with spatially explicit databases on (services of) agricultural and forestry ecosystems is required to capture the complex feedback loops between social and ecological systems in a bioeconomy. Related to this, and also mentioned above, knowledge co-production with stakeholders is pivotal to developing the hybrid IO-ABM model in a bioeconomy transition context. These extensions are the subject of a future research project.</w:t>
      </w:r>
    </w:p>
    <w:p w14:paraId="2F224594" w14:textId="1942DDA7" w:rsidR="00AD0262" w:rsidRPr="0096205B" w:rsidRDefault="00AD0262" w:rsidP="00D45A1B">
      <w:pPr>
        <w:pStyle w:val="berschrift1BCP"/>
        <w:rPr>
          <w:rFonts w:asciiTheme="minorHAnsi" w:hAnsiTheme="minorHAnsi"/>
        </w:rPr>
      </w:pPr>
      <w:bookmarkStart w:id="56" w:name="_Toc126578623"/>
      <w:r w:rsidRPr="0096205B">
        <w:rPr>
          <w:rFonts w:asciiTheme="minorHAnsi" w:hAnsiTheme="minorHAnsi"/>
        </w:rPr>
        <w:t>7. Bioeconomy transition paths for Austria</w:t>
      </w:r>
      <w:bookmarkEnd w:id="56"/>
    </w:p>
    <w:p w14:paraId="353E1B46" w14:textId="5FE39924" w:rsidR="00624215" w:rsidRPr="0096205B" w:rsidRDefault="00046F89" w:rsidP="00B612EA">
      <w:pPr>
        <w:pStyle w:val="NoSpacing"/>
        <w:spacing w:line="276" w:lineRule="auto"/>
        <w:rPr>
          <w:rFonts w:asciiTheme="minorHAnsi" w:hAnsiTheme="minorHAnsi"/>
          <w:lang w:val="en-GB"/>
        </w:rPr>
      </w:pPr>
      <w:r w:rsidRPr="0096205B">
        <w:rPr>
          <w:rFonts w:asciiTheme="minorHAnsi" w:hAnsiTheme="minorHAnsi"/>
          <w:lang w:val="en-GB"/>
        </w:rPr>
        <w:t>So far, in the previous chapters,</w:t>
      </w:r>
      <w:r w:rsidR="00B612EA" w:rsidRPr="0096205B">
        <w:rPr>
          <w:rFonts w:asciiTheme="minorHAnsi" w:hAnsiTheme="minorHAnsi"/>
          <w:lang w:val="en-GB"/>
        </w:rPr>
        <w:t xml:space="preserve"> risk propagation of climate extremes has mainly been</w:t>
      </w:r>
      <w:r w:rsidRPr="0096205B">
        <w:rPr>
          <w:rFonts w:asciiTheme="minorHAnsi" w:hAnsiTheme="minorHAnsi"/>
          <w:lang w:val="en-GB"/>
        </w:rPr>
        <w:t xml:space="preserve"> concerned with </w:t>
      </w:r>
      <w:r w:rsidR="00B612EA" w:rsidRPr="0096205B">
        <w:rPr>
          <w:rFonts w:asciiTheme="minorHAnsi" w:hAnsiTheme="minorHAnsi"/>
          <w:lang w:val="en-GB"/>
        </w:rPr>
        <w:t xml:space="preserve">impacts on </w:t>
      </w:r>
      <w:r w:rsidRPr="0096205B">
        <w:rPr>
          <w:rFonts w:asciiTheme="minorHAnsi" w:hAnsiTheme="minorHAnsi"/>
          <w:lang w:val="en-GB"/>
        </w:rPr>
        <w:t>activities and products</w:t>
      </w:r>
      <w:r w:rsidR="00B612EA" w:rsidRPr="0096205B">
        <w:rPr>
          <w:rFonts w:asciiTheme="minorHAnsi" w:hAnsiTheme="minorHAnsi"/>
          <w:lang w:val="en-GB"/>
        </w:rPr>
        <w:t xml:space="preserve">, as well as vulnerabilities, </w:t>
      </w:r>
      <w:r w:rsidRPr="0096205B">
        <w:rPr>
          <w:rFonts w:asciiTheme="minorHAnsi" w:hAnsiTheme="minorHAnsi"/>
          <w:lang w:val="en-GB"/>
        </w:rPr>
        <w:t>in current (bio)economies</w:t>
      </w:r>
      <w:r w:rsidR="00B612EA" w:rsidRPr="0096205B">
        <w:rPr>
          <w:rFonts w:asciiTheme="minorHAnsi" w:hAnsiTheme="minorHAnsi"/>
          <w:lang w:val="en-GB"/>
        </w:rPr>
        <w:t xml:space="preserve">. </w:t>
      </w:r>
      <w:r w:rsidR="003A092E" w:rsidRPr="0096205B">
        <w:rPr>
          <w:rFonts w:asciiTheme="minorHAnsi" w:hAnsiTheme="minorHAnsi"/>
          <w:lang w:val="en-GB"/>
        </w:rPr>
        <w:t xml:space="preserve">Current activities in </w:t>
      </w:r>
      <w:r w:rsidR="003835C7" w:rsidRPr="0096205B">
        <w:rPr>
          <w:rFonts w:asciiTheme="minorHAnsi" w:hAnsiTheme="minorHAnsi"/>
          <w:lang w:val="en-GB"/>
        </w:rPr>
        <w:t xml:space="preserve">the EU, as well as </w:t>
      </w:r>
      <w:r w:rsidR="003A092E" w:rsidRPr="0096205B">
        <w:rPr>
          <w:rFonts w:asciiTheme="minorHAnsi" w:hAnsiTheme="minorHAnsi"/>
          <w:lang w:val="en-GB"/>
        </w:rPr>
        <w:t>most national or regional bioeconomies</w:t>
      </w:r>
      <w:r w:rsidR="003835C7" w:rsidRPr="0096205B">
        <w:rPr>
          <w:rFonts w:asciiTheme="minorHAnsi" w:hAnsiTheme="minorHAnsi"/>
          <w:lang w:val="en-GB"/>
        </w:rPr>
        <w:t>,</w:t>
      </w:r>
      <w:r w:rsidR="003A092E" w:rsidRPr="0096205B">
        <w:rPr>
          <w:rFonts w:asciiTheme="minorHAnsi" w:hAnsiTheme="minorHAnsi"/>
          <w:lang w:val="en-GB"/>
        </w:rPr>
        <w:t xml:space="preserve"> </w:t>
      </w:r>
      <w:r w:rsidR="001F3B0A" w:rsidRPr="0096205B">
        <w:rPr>
          <w:rFonts w:asciiTheme="minorHAnsi" w:hAnsiTheme="minorHAnsi"/>
          <w:lang w:val="en-GB"/>
        </w:rPr>
        <w:t>consist for the majority share of</w:t>
      </w:r>
      <w:r w:rsidR="003A092E" w:rsidRPr="0096205B">
        <w:rPr>
          <w:rFonts w:asciiTheme="minorHAnsi" w:hAnsiTheme="minorHAnsi"/>
          <w:lang w:val="en-GB"/>
        </w:rPr>
        <w:t xml:space="preserve"> food (manufacturing) activities and, depending on the context, </w:t>
      </w:r>
      <w:r w:rsidR="001F3B0A" w:rsidRPr="0096205B">
        <w:rPr>
          <w:rFonts w:asciiTheme="minorHAnsi" w:hAnsiTheme="minorHAnsi"/>
          <w:lang w:val="en-GB"/>
        </w:rPr>
        <w:t xml:space="preserve">of </w:t>
      </w:r>
      <w:r w:rsidR="003A092E" w:rsidRPr="0096205B">
        <w:rPr>
          <w:rFonts w:asciiTheme="minorHAnsi" w:hAnsiTheme="minorHAnsi"/>
          <w:lang w:val="en-GB"/>
        </w:rPr>
        <w:t xml:space="preserve">wood- or crop-based </w:t>
      </w:r>
      <w:r w:rsidR="001F3B0A" w:rsidRPr="0096205B">
        <w:rPr>
          <w:rFonts w:asciiTheme="minorHAnsi" w:hAnsiTheme="minorHAnsi"/>
          <w:lang w:val="en-GB"/>
        </w:rPr>
        <w:t xml:space="preserve">bioenergy, as well as </w:t>
      </w:r>
      <w:r w:rsidR="003835C7" w:rsidRPr="0096205B">
        <w:rPr>
          <w:rFonts w:asciiTheme="minorHAnsi" w:hAnsiTheme="minorHAnsi"/>
          <w:lang w:val="en-GB"/>
        </w:rPr>
        <w:t xml:space="preserve">paper, pulp, chemistry or other material applications. </w:t>
      </w:r>
      <w:r w:rsidR="00B612EA" w:rsidRPr="0096205B">
        <w:rPr>
          <w:rFonts w:asciiTheme="minorHAnsi" w:hAnsiTheme="minorHAnsi"/>
          <w:lang w:val="en-GB"/>
        </w:rPr>
        <w:t xml:space="preserve">In this chapter, we will develop </w:t>
      </w:r>
      <w:r w:rsidR="001F3B0A" w:rsidRPr="0096205B">
        <w:rPr>
          <w:rFonts w:asciiTheme="minorHAnsi" w:hAnsiTheme="minorHAnsi"/>
          <w:lang w:val="en-GB"/>
        </w:rPr>
        <w:t xml:space="preserve">scenarios for </w:t>
      </w:r>
      <w:r w:rsidR="00B612EA" w:rsidRPr="0096205B">
        <w:rPr>
          <w:rFonts w:asciiTheme="minorHAnsi" w:hAnsiTheme="minorHAnsi"/>
          <w:lang w:val="en-GB"/>
        </w:rPr>
        <w:t xml:space="preserve">transition paths </w:t>
      </w:r>
      <w:r w:rsidR="001F3B0A" w:rsidRPr="0096205B">
        <w:rPr>
          <w:rFonts w:asciiTheme="minorHAnsi" w:hAnsiTheme="minorHAnsi"/>
          <w:lang w:val="en-GB"/>
        </w:rPr>
        <w:t xml:space="preserve">towards more advanced regional bioeconomies </w:t>
      </w:r>
      <w:r w:rsidR="00B612EA" w:rsidRPr="0096205B">
        <w:rPr>
          <w:rFonts w:asciiTheme="minorHAnsi" w:hAnsiTheme="minorHAnsi"/>
          <w:lang w:val="en-GB"/>
        </w:rPr>
        <w:t>in case study country Austria, with the purpose of assessing these scenarios in terms of climate mitigation, environmental impacts and susceptibility to climate extremes</w:t>
      </w:r>
      <w:r w:rsidR="003A092E" w:rsidRPr="0096205B">
        <w:rPr>
          <w:rFonts w:asciiTheme="minorHAnsi" w:hAnsiTheme="minorHAnsi"/>
          <w:lang w:val="en-GB"/>
        </w:rPr>
        <w:t xml:space="preserve"> (research ongoing)</w:t>
      </w:r>
      <w:r w:rsidR="00B612EA" w:rsidRPr="0096205B">
        <w:rPr>
          <w:rFonts w:asciiTheme="minorHAnsi" w:hAnsiTheme="minorHAnsi"/>
          <w:lang w:val="en-GB"/>
        </w:rPr>
        <w:t xml:space="preserve">.  </w:t>
      </w:r>
      <w:r w:rsidR="003A092E" w:rsidRPr="0096205B">
        <w:rPr>
          <w:rFonts w:asciiTheme="minorHAnsi" w:hAnsiTheme="minorHAnsi"/>
          <w:lang w:val="en-GB"/>
        </w:rPr>
        <w:t xml:space="preserve"> </w:t>
      </w:r>
      <w:r w:rsidR="00B612EA" w:rsidRPr="0096205B">
        <w:rPr>
          <w:rFonts w:asciiTheme="minorHAnsi" w:hAnsiTheme="minorHAnsi"/>
          <w:lang w:val="en-GB"/>
        </w:rPr>
        <w:t xml:space="preserve"> </w:t>
      </w:r>
      <w:r w:rsidRPr="0096205B">
        <w:rPr>
          <w:rFonts w:asciiTheme="minorHAnsi" w:hAnsiTheme="minorHAnsi"/>
          <w:lang w:val="en-GB"/>
        </w:rPr>
        <w:t xml:space="preserve"> </w:t>
      </w:r>
    </w:p>
    <w:p w14:paraId="50D40FEA" w14:textId="030E8C90" w:rsidR="00AD0262" w:rsidRPr="0096205B" w:rsidRDefault="00AD0262" w:rsidP="00AD0262">
      <w:pPr>
        <w:keepNext/>
        <w:keepLines/>
        <w:spacing w:before="240"/>
        <w:outlineLvl w:val="1"/>
        <w:rPr>
          <w:rFonts w:asciiTheme="minorHAnsi" w:hAnsiTheme="minorHAnsi"/>
          <w:sz w:val="28"/>
          <w:szCs w:val="28"/>
          <w:lang w:val="en-GB"/>
        </w:rPr>
      </w:pPr>
      <w:bookmarkStart w:id="57" w:name="_Toc126578624"/>
      <w:r w:rsidRPr="0096205B">
        <w:rPr>
          <w:rFonts w:asciiTheme="minorHAnsi" w:hAnsiTheme="minorHAnsi"/>
          <w:sz w:val="28"/>
          <w:szCs w:val="28"/>
          <w:lang w:val="en-GB"/>
        </w:rPr>
        <w:t xml:space="preserve">7.1 </w:t>
      </w:r>
      <w:r w:rsidR="00070305" w:rsidRPr="0096205B">
        <w:rPr>
          <w:rFonts w:asciiTheme="minorHAnsi" w:hAnsiTheme="minorHAnsi"/>
          <w:sz w:val="28"/>
          <w:szCs w:val="28"/>
          <w:lang w:val="en-GB"/>
        </w:rPr>
        <w:t>Brief method description</w:t>
      </w:r>
      <w:bookmarkEnd w:id="57"/>
    </w:p>
    <w:p w14:paraId="727352FB" w14:textId="441030E8" w:rsidR="00AD0262" w:rsidRPr="0096205B" w:rsidRDefault="00AD0262" w:rsidP="00AD0262">
      <w:pPr>
        <w:rPr>
          <w:rFonts w:asciiTheme="minorHAnsi" w:hAnsiTheme="minorHAnsi"/>
          <w:lang w:val="en-US"/>
        </w:rPr>
      </w:pPr>
      <w:r w:rsidRPr="0096205B">
        <w:rPr>
          <w:rFonts w:asciiTheme="minorHAnsi" w:hAnsiTheme="minorHAnsi"/>
          <w:lang w:val="en-US"/>
        </w:rPr>
        <w:t xml:space="preserve">In BIOCLIMAPATHS, we developed four bioeconomy transition paths for the 9 Austrian NUTS 2 regions (“Bundesländer”) based on the foresight scenarios for the EU bioeconomy towards 2050 (Fritsche et al. 2021). </w:t>
      </w:r>
      <w:r w:rsidR="00CE54BB" w:rsidRPr="0096205B">
        <w:rPr>
          <w:rFonts w:asciiTheme="minorHAnsi" w:hAnsiTheme="minorHAnsi"/>
          <w:lang w:val="en-US"/>
        </w:rPr>
        <w:t>The foresight scenarios for the EU bioeconomy provide distinct assumptions for feasible supply, demand and technology futures. In terms of structural change</w:t>
      </w:r>
      <w:r w:rsidRPr="0096205B">
        <w:rPr>
          <w:rFonts w:asciiTheme="minorHAnsi" w:hAnsiTheme="minorHAnsi"/>
          <w:lang w:val="en-US"/>
        </w:rPr>
        <w:t xml:space="preserve">, we assumed bioeconomy transition paths to </w:t>
      </w:r>
      <w:r w:rsidR="00CE54BB" w:rsidRPr="0096205B">
        <w:rPr>
          <w:rFonts w:asciiTheme="minorHAnsi" w:hAnsiTheme="minorHAnsi"/>
          <w:lang w:val="en-US"/>
        </w:rPr>
        <w:t xml:space="preserve">replace fossil fuels from </w:t>
      </w:r>
      <w:r w:rsidRPr="0096205B">
        <w:rPr>
          <w:rFonts w:asciiTheme="minorHAnsi" w:hAnsiTheme="minorHAnsi"/>
          <w:lang w:val="en-US"/>
        </w:rPr>
        <w:t xml:space="preserve">centralized fossil refinery activities by </w:t>
      </w:r>
      <w:r w:rsidR="00CE54BB" w:rsidRPr="0096205B">
        <w:rPr>
          <w:rFonts w:asciiTheme="minorHAnsi" w:hAnsiTheme="minorHAnsi"/>
          <w:lang w:val="en-US"/>
        </w:rPr>
        <w:t xml:space="preserve">biobased products from </w:t>
      </w:r>
      <w:r w:rsidRPr="0096205B">
        <w:rPr>
          <w:rFonts w:asciiTheme="minorHAnsi" w:hAnsiTheme="minorHAnsi"/>
          <w:lang w:val="en-US"/>
        </w:rPr>
        <w:t>decentralized biorefinery acti</w:t>
      </w:r>
      <w:r w:rsidR="00CE54BB" w:rsidRPr="0096205B">
        <w:rPr>
          <w:rFonts w:asciiTheme="minorHAnsi" w:hAnsiTheme="minorHAnsi"/>
          <w:lang w:val="en-US"/>
        </w:rPr>
        <w:t xml:space="preserve">vities (based on </w:t>
      </w:r>
      <w:sdt>
        <w:sdtPr>
          <w:rPr>
            <w:rFonts w:asciiTheme="minorHAnsi" w:hAnsiTheme="minorHAnsi"/>
            <w:lang w:val="en-US"/>
          </w:rPr>
          <w:alias w:val="Don't edit this field"/>
          <w:tag w:val="CitaviPlaceholder#2f698b39-390b-401b-b65a-76e4eff08f9c"/>
          <w:id w:val="-1540967234"/>
          <w:placeholder>
            <w:docPart w:val="DefaultPlaceholder_-1854013440"/>
          </w:placeholder>
        </w:sdtPr>
        <w:sdtContent>
          <w:r w:rsidR="00A24824" w:rsidRPr="0096205B">
            <w:rPr>
              <w:rFonts w:asciiTheme="minorHAnsi" w:hAnsiTheme="minorHAnsi"/>
              <w:lang w:val="en-US"/>
            </w:rPr>
            <w:fldChar w:fldCharType="begin"/>
          </w:r>
          <w:r w:rsidR="00DE489C" w:rsidRPr="0096205B">
            <w:rPr>
              <w:rFonts w:asciiTheme="minorHAnsi" w:hAnsiTheme="minorHAnsi"/>
              <w:lang w:val="en-US"/>
            </w:rPr>
            <w:instrText>ADDIN CitaviPlaceholder{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}</w:instrText>
          </w:r>
          <w:r w:rsidR="00A24824" w:rsidRPr="0096205B">
            <w:rPr>
              <w:rFonts w:asciiTheme="minorHAnsi" w:hAnsiTheme="minorHAnsi"/>
              <w:lang w:val="en-US"/>
            </w:rPr>
            <w:fldChar w:fldCharType="separate"/>
          </w:r>
          <w:r w:rsidR="00DE489C" w:rsidRPr="0096205B">
            <w:rPr>
              <w:rFonts w:asciiTheme="minorHAnsi" w:hAnsiTheme="minorHAnsi"/>
              <w:lang w:val="en-US"/>
            </w:rPr>
            <w:t>(Kircher, 2019)</w:t>
          </w:r>
          <w:r w:rsidR="00A24824" w:rsidRPr="0096205B">
            <w:rPr>
              <w:rFonts w:asciiTheme="minorHAnsi" w:hAnsiTheme="minorHAnsi"/>
              <w:lang w:val="en-US"/>
            </w:rPr>
            <w:fldChar w:fldCharType="end"/>
          </w:r>
        </w:sdtContent>
      </w:sdt>
      <w:r w:rsidR="00A24824" w:rsidRPr="0096205B">
        <w:rPr>
          <w:rFonts w:asciiTheme="minorHAnsi" w:hAnsiTheme="minorHAnsi"/>
          <w:lang w:val="en-US"/>
        </w:rPr>
        <w:t>)</w:t>
      </w:r>
      <w:r w:rsidRPr="0096205B">
        <w:rPr>
          <w:rFonts w:asciiTheme="minorHAnsi" w:hAnsiTheme="minorHAnsi"/>
          <w:lang w:val="en-US"/>
        </w:rPr>
        <w:t xml:space="preserve">. </w:t>
      </w:r>
      <w:r w:rsidR="001F3B0A" w:rsidRPr="0096205B">
        <w:rPr>
          <w:rFonts w:asciiTheme="minorHAnsi" w:hAnsiTheme="minorHAnsi"/>
          <w:lang w:val="en-US"/>
        </w:rPr>
        <w:t xml:space="preserve">The level at which fossil carbon will be replaced by biobased carbon depends on (1) </w:t>
      </w:r>
      <w:r w:rsidR="00CE54BB" w:rsidRPr="0096205B">
        <w:rPr>
          <w:rFonts w:asciiTheme="minorHAnsi" w:hAnsiTheme="minorHAnsi"/>
          <w:lang w:val="en-US"/>
        </w:rPr>
        <w:t xml:space="preserve">the current use of fossil fuels in the economy, (2) </w:t>
      </w:r>
      <w:r w:rsidR="001F3B0A" w:rsidRPr="0096205B">
        <w:rPr>
          <w:rFonts w:asciiTheme="minorHAnsi" w:hAnsiTheme="minorHAnsi"/>
          <w:lang w:val="en-US"/>
        </w:rPr>
        <w:t>the specific bioeconom</w:t>
      </w:r>
      <w:r w:rsidR="00CE54BB" w:rsidRPr="0096205B">
        <w:rPr>
          <w:rFonts w:asciiTheme="minorHAnsi" w:hAnsiTheme="minorHAnsi"/>
          <w:lang w:val="en-US"/>
        </w:rPr>
        <w:t>y transition path (scenario), (3</w:t>
      </w:r>
      <w:r w:rsidR="001F3B0A" w:rsidRPr="0096205B">
        <w:rPr>
          <w:rFonts w:asciiTheme="minorHAnsi" w:hAnsiTheme="minorHAnsi"/>
          <w:lang w:val="en-US"/>
        </w:rPr>
        <w:t xml:space="preserve">) provisioning capacities of biological carbon (from crops, green biomass, wood, organic </w:t>
      </w:r>
      <w:r w:rsidR="00CE54BB" w:rsidRPr="0096205B">
        <w:rPr>
          <w:rFonts w:asciiTheme="minorHAnsi" w:hAnsiTheme="minorHAnsi"/>
          <w:lang w:val="en-US"/>
        </w:rPr>
        <w:t>waste) at the regional level, (4</w:t>
      </w:r>
      <w:r w:rsidR="001F3B0A" w:rsidRPr="0096205B">
        <w:rPr>
          <w:rFonts w:asciiTheme="minorHAnsi" w:hAnsiTheme="minorHAnsi"/>
          <w:lang w:val="en-US"/>
        </w:rPr>
        <w:t>) total regional demand (the</w:t>
      </w:r>
      <w:r w:rsidR="00CE54BB" w:rsidRPr="0096205B">
        <w:rPr>
          <w:rFonts w:asciiTheme="minorHAnsi" w:hAnsiTheme="minorHAnsi"/>
          <w:lang w:val="en-US"/>
        </w:rPr>
        <w:t xml:space="preserve"> market) for biobased carbon, and (5</w:t>
      </w:r>
      <w:r w:rsidR="001F3B0A" w:rsidRPr="0096205B">
        <w:rPr>
          <w:rFonts w:asciiTheme="minorHAnsi" w:hAnsiTheme="minorHAnsi"/>
          <w:lang w:val="en-US"/>
        </w:rPr>
        <w:t>) conversion factors (fos</w:t>
      </w:r>
      <w:r w:rsidR="00CE54BB" w:rsidRPr="0096205B">
        <w:rPr>
          <w:rFonts w:asciiTheme="minorHAnsi" w:hAnsiTheme="minorHAnsi"/>
          <w:lang w:val="en-US"/>
        </w:rPr>
        <w:t xml:space="preserve">sil to biobased products). A final step (not included in this chapter), involved a literature review on biorefinery </w:t>
      </w:r>
      <w:r w:rsidR="001F3B0A" w:rsidRPr="0096205B">
        <w:rPr>
          <w:rFonts w:asciiTheme="minorHAnsi" w:hAnsiTheme="minorHAnsi"/>
          <w:lang w:val="en-US"/>
        </w:rPr>
        <w:t>production func</w:t>
      </w:r>
      <w:r w:rsidR="00CE54BB" w:rsidRPr="0096205B">
        <w:rPr>
          <w:rFonts w:asciiTheme="minorHAnsi" w:hAnsiTheme="minorHAnsi"/>
          <w:lang w:val="en-US"/>
        </w:rPr>
        <w:t>tions</w:t>
      </w:r>
      <w:r w:rsidR="00965187" w:rsidRPr="0096205B">
        <w:rPr>
          <w:rFonts w:asciiTheme="minorHAnsi" w:hAnsiTheme="minorHAnsi"/>
          <w:lang w:val="en-US"/>
        </w:rPr>
        <w:t>, which allowed the calculation and implementation of</w:t>
      </w:r>
      <w:r w:rsidR="001F3B0A" w:rsidRPr="0096205B">
        <w:rPr>
          <w:rFonts w:asciiTheme="minorHAnsi" w:hAnsiTheme="minorHAnsi"/>
          <w:lang w:val="en-US"/>
        </w:rPr>
        <w:t xml:space="preserve"> contextualized (Leontief) production functions for </w:t>
      </w:r>
      <w:r w:rsidR="00965187" w:rsidRPr="0096205B">
        <w:rPr>
          <w:rFonts w:asciiTheme="minorHAnsi" w:hAnsiTheme="minorHAnsi"/>
          <w:lang w:val="en-US"/>
        </w:rPr>
        <w:t xml:space="preserve">the </w:t>
      </w:r>
      <w:r w:rsidR="001F3B0A" w:rsidRPr="0096205B">
        <w:rPr>
          <w:rFonts w:asciiTheme="minorHAnsi" w:hAnsiTheme="minorHAnsi"/>
          <w:lang w:val="en-US"/>
        </w:rPr>
        <w:t>regional biorefinery activities</w:t>
      </w:r>
      <w:r w:rsidR="00965187" w:rsidRPr="0096205B">
        <w:rPr>
          <w:rFonts w:asciiTheme="minorHAnsi" w:hAnsiTheme="minorHAnsi"/>
          <w:lang w:val="en-US"/>
        </w:rPr>
        <w:t>. These production functions</w:t>
      </w:r>
      <w:r w:rsidR="001F3B0A" w:rsidRPr="0096205B">
        <w:rPr>
          <w:rFonts w:asciiTheme="minorHAnsi" w:hAnsiTheme="minorHAnsi"/>
          <w:lang w:val="en-US"/>
        </w:rPr>
        <w:t xml:space="preserve"> have been implemented as an additional activity and product in the BIOCLIMAPATHS multiregional supply use framework (BCP MRSUT, see section 5.1)</w:t>
      </w:r>
      <w:r w:rsidR="00965187" w:rsidRPr="0096205B">
        <w:rPr>
          <w:rFonts w:asciiTheme="minorHAnsi" w:hAnsiTheme="minorHAnsi"/>
          <w:lang w:val="en-US"/>
        </w:rPr>
        <w:t xml:space="preserve"> where they will be assessed in terms of their climate mitigation potential, as well as in terms of novel vulnerabilities in a context of intensifying climate extreme shocks (ongoing research). </w:t>
      </w:r>
      <w:r w:rsidR="001F3B0A" w:rsidRPr="0096205B">
        <w:rPr>
          <w:rFonts w:asciiTheme="minorHAnsi" w:hAnsiTheme="minorHAnsi"/>
          <w:lang w:val="en-US"/>
        </w:rPr>
        <w:t>In the following, we provide a brief overview of the five modeling steps</w:t>
      </w:r>
      <w:r w:rsidR="00965187" w:rsidRPr="0096205B">
        <w:rPr>
          <w:rFonts w:asciiTheme="minorHAnsi" w:hAnsiTheme="minorHAnsi"/>
          <w:lang w:val="en-US"/>
        </w:rPr>
        <w:t xml:space="preserve"> and the resulting replacement capacities of biorefineries at the sub-national level in Austria</w:t>
      </w:r>
      <w:r w:rsidR="001F3B0A" w:rsidRPr="0096205B">
        <w:rPr>
          <w:rFonts w:asciiTheme="minorHAnsi" w:hAnsiTheme="minorHAnsi"/>
          <w:lang w:val="en-US"/>
        </w:rPr>
        <w:t>.</w:t>
      </w:r>
      <w:r w:rsidR="00965187" w:rsidRPr="0096205B">
        <w:rPr>
          <w:rFonts w:asciiTheme="minorHAnsi" w:hAnsiTheme="minorHAnsi"/>
          <w:lang w:val="en-US"/>
        </w:rPr>
        <w:t xml:space="preserve"> </w:t>
      </w:r>
      <w:r w:rsidR="00624215" w:rsidRPr="0096205B">
        <w:rPr>
          <w:rFonts w:asciiTheme="minorHAnsi" w:hAnsiTheme="minorHAnsi"/>
          <w:lang w:val="en-US"/>
        </w:rPr>
        <w:t xml:space="preserve">The </w:t>
      </w:r>
      <w:r w:rsidR="00624215" w:rsidRPr="0096205B">
        <w:rPr>
          <w:rFonts w:asciiTheme="minorHAnsi" w:hAnsiTheme="minorHAnsi"/>
          <w:lang w:val="en-US"/>
        </w:rPr>
        <w:lastRenderedPageBreak/>
        <w:t xml:space="preserve">replacement capacity of fossil by biobased carbon products in the productive activities of the regional economies (this chapter) </w:t>
      </w:r>
    </w:p>
    <w:p w14:paraId="1FA97D16" w14:textId="4389C692" w:rsidR="00070305" w:rsidRPr="0096205B" w:rsidRDefault="00624215" w:rsidP="00070305">
      <w:pPr>
        <w:keepNext/>
        <w:keepLines/>
        <w:spacing w:before="240"/>
        <w:outlineLvl w:val="1"/>
        <w:rPr>
          <w:rFonts w:asciiTheme="minorHAnsi" w:hAnsiTheme="minorHAnsi"/>
          <w:sz w:val="28"/>
          <w:szCs w:val="28"/>
          <w:lang w:val="en-GB"/>
        </w:rPr>
      </w:pPr>
      <w:bookmarkStart w:id="58" w:name="_Toc126578625"/>
      <w:r w:rsidRPr="0096205B">
        <w:rPr>
          <w:rFonts w:asciiTheme="minorHAnsi" w:hAnsiTheme="minorHAnsi"/>
          <w:sz w:val="28"/>
          <w:szCs w:val="28"/>
          <w:lang w:val="en-GB"/>
        </w:rPr>
        <w:t>7.2</w:t>
      </w:r>
      <w:r w:rsidR="00070305" w:rsidRPr="0096205B">
        <w:rPr>
          <w:rFonts w:asciiTheme="minorHAnsi" w:hAnsiTheme="minorHAnsi"/>
          <w:sz w:val="28"/>
          <w:szCs w:val="28"/>
          <w:lang w:val="en-GB"/>
        </w:rPr>
        <w:t xml:space="preserve"> Regional assessment of fossil carbon use</w:t>
      </w:r>
      <w:bookmarkEnd w:id="58"/>
    </w:p>
    <w:p w14:paraId="4D435241" w14:textId="4CEA4E23" w:rsidR="00AD0262" w:rsidRPr="0096205B" w:rsidRDefault="00AD0262" w:rsidP="00AD0262">
      <w:pPr>
        <w:rPr>
          <w:rFonts w:asciiTheme="minorHAnsi" w:hAnsiTheme="minorHAnsi"/>
          <w:lang w:val="en-US"/>
        </w:rPr>
      </w:pPr>
      <w:r w:rsidRPr="0096205B">
        <w:rPr>
          <w:rFonts w:asciiTheme="minorHAnsi" w:hAnsiTheme="minorHAnsi"/>
          <w:lang w:val="en-US"/>
        </w:rPr>
        <w:t>Before developing the sub-national bioeconomy transition paths (scenarios), we identified fossil and biological resource use in the baseline year (YR2015). For this purpose, we constructed physical carbon accounts for the supply and use of fossil fuels and biobased commodities by economic activities and final demand at the regional (NUTS2) level. The estimation of these carbon supply and use accounts (CSU) accounts has been based on the 2015 hybrid multiregional use table of EXIOBASE</w:t>
      </w:r>
      <w:r w:rsidRPr="0096205B">
        <w:rPr>
          <w:rFonts w:asciiTheme="minorHAnsi" w:hAnsiTheme="minorHAnsi"/>
          <w:vertAlign w:val="superscript"/>
          <w:lang w:val="en-US"/>
        </w:rPr>
        <w:footnoteReference w:id="5"/>
      </w:r>
      <w:r w:rsidRPr="0096205B">
        <w:rPr>
          <w:rFonts w:asciiTheme="minorHAnsi" w:hAnsiTheme="minorHAnsi"/>
          <w:lang w:val="en-US"/>
        </w:rPr>
        <w:t xml:space="preserve"> (updated from the year 2011), available at the national level. The national level has been (proportionally) allocated to the NUTS2 level on the basis of 2015 production values of regional industrial activities and final demand based on NUTS2 household budget surveys for the year 2015 (for more information see section 5.1 on the construction of the multiregional supply use tables in BIOCLIMAPATHS). Among others, the CSU accounts show the regional hotspots of fossil carbon use in the baseline year</w:t>
      </w:r>
      <w:r w:rsidR="003A092E" w:rsidRPr="0096205B">
        <w:rPr>
          <w:rFonts w:asciiTheme="minorHAnsi" w:hAnsiTheme="minorHAnsi"/>
          <w:lang w:val="en-US"/>
        </w:rPr>
        <w:t xml:space="preserve"> 2015</w:t>
      </w:r>
      <w:r w:rsidRPr="0096205B">
        <w:rPr>
          <w:rFonts w:asciiTheme="minorHAnsi" w:hAnsiTheme="minorHAnsi"/>
          <w:lang w:val="en-US"/>
        </w:rPr>
        <w:t xml:space="preserve"> (see</w:t>
      </w:r>
      <w:r w:rsidR="00914EB1" w:rsidRPr="0096205B">
        <w:rPr>
          <w:rFonts w:asciiTheme="minorHAnsi" w:hAnsiTheme="minorHAnsi"/>
          <w:lang w:val="en-US"/>
        </w:rPr>
        <w:t xml:space="preserve"> Table 7.1</w:t>
      </w:r>
      <w:r w:rsidR="00965187" w:rsidRPr="0096205B">
        <w:rPr>
          <w:rFonts w:asciiTheme="minorHAnsi" w:hAnsiTheme="minorHAnsi"/>
          <w:lang w:val="en-US"/>
        </w:rPr>
        <w:t>)</w:t>
      </w:r>
      <w:r w:rsidRPr="0096205B">
        <w:rPr>
          <w:rFonts w:asciiTheme="minorHAnsi" w:hAnsiTheme="minorHAnsi"/>
          <w:lang w:val="en-US"/>
        </w:rPr>
        <w:t>.</w:t>
      </w:r>
      <w:r w:rsidR="00965187" w:rsidRPr="0096205B">
        <w:rPr>
          <w:rFonts w:asciiTheme="minorHAnsi" w:hAnsiTheme="minorHAnsi"/>
          <w:lang w:val="en-US"/>
        </w:rPr>
        <w:t xml:space="preserve"> </w:t>
      </w:r>
      <w:r w:rsidR="00D169AC" w:rsidRPr="0096205B">
        <w:rPr>
          <w:rFonts w:asciiTheme="minorHAnsi" w:hAnsiTheme="minorHAnsi"/>
          <w:lang w:val="en-US"/>
        </w:rPr>
        <w:t xml:space="preserve">In the table, it can be seen that AT12 (Niederösterreich) and AT13 (Vienna) account for the majority share in fossil fuel use and that this is mainly related to the energy sector. This can be largely explained by the relatively large population (and related final demand) and the concentration of the fossil fuel refinery and related services. </w:t>
      </w:r>
    </w:p>
    <w:p w14:paraId="2AB7772F" w14:textId="013BA1B2" w:rsidR="00AD0262" w:rsidRPr="0096205B" w:rsidRDefault="00AD0262" w:rsidP="00F11245">
      <w:pPr>
        <w:pStyle w:val="Figurecaption"/>
        <w:rPr>
          <w:rFonts w:asciiTheme="minorHAnsi" w:hAnsiTheme="minorHAnsi"/>
        </w:rPr>
      </w:pPr>
      <w:bookmarkStart w:id="59" w:name="_Ref121931104"/>
      <w:r w:rsidRPr="0096205B">
        <w:rPr>
          <w:rFonts w:asciiTheme="minorHAnsi" w:hAnsiTheme="minorHAnsi"/>
        </w:rPr>
        <w:t xml:space="preserve">Table </w:t>
      </w:r>
      <w:r w:rsidR="008238A4" w:rsidRPr="0096205B">
        <w:rPr>
          <w:rFonts w:asciiTheme="minorHAnsi" w:hAnsiTheme="minorHAnsi"/>
        </w:rPr>
        <w:t>7.</w:t>
      </w:r>
      <w:r w:rsidR="009E20D4">
        <w:rPr>
          <w:rFonts w:asciiTheme="minorHAnsi" w:hAnsiTheme="minorHAnsi"/>
        </w:rPr>
        <w:fldChar w:fldCharType="begin"/>
      </w:r>
      <w:r w:rsidR="009E20D4">
        <w:rPr>
          <w:rFonts w:asciiTheme="minorHAnsi" w:hAnsiTheme="minorHAnsi"/>
        </w:rPr>
        <w:instrText xml:space="preserve"> STYLEREF 0 \s </w:instrText>
      </w:r>
      <w:r w:rsidR="009E20D4">
        <w:rPr>
          <w:rFonts w:asciiTheme="minorHAnsi" w:hAnsiTheme="minorHAnsi"/>
        </w:rPr>
        <w:fldChar w:fldCharType="separate"/>
      </w:r>
      <w:r w:rsidR="009E20D4">
        <w:rPr>
          <w:rFonts w:asciiTheme="minorHAnsi" w:hAnsiTheme="minorHAnsi"/>
          <w:b/>
          <w:bCs/>
          <w:noProof/>
          <w:lang w:val="en-US"/>
        </w:rPr>
        <w:t>Error! Use the Home tab to apply 0 to the text that you want to appear here.</w:t>
      </w:r>
      <w:r w:rsidR="009E20D4">
        <w:rPr>
          <w:rFonts w:asciiTheme="minorHAnsi" w:hAnsiTheme="minorHAnsi"/>
        </w:rPr>
        <w:fldChar w:fldCharType="end"/>
      </w:r>
      <w:r w:rsidR="009E20D4">
        <w:rPr>
          <w:rFonts w:asciiTheme="minorHAnsi" w:hAnsiTheme="minorHAnsi"/>
        </w:rPr>
        <w:noBreakHyphen/>
      </w:r>
      <w:r w:rsidR="009E20D4">
        <w:rPr>
          <w:rFonts w:asciiTheme="minorHAnsi" w:hAnsiTheme="minorHAnsi"/>
        </w:rPr>
        <w:fldChar w:fldCharType="begin"/>
      </w:r>
      <w:r w:rsidR="009E20D4">
        <w:rPr>
          <w:rFonts w:asciiTheme="minorHAnsi" w:hAnsiTheme="minorHAnsi"/>
        </w:rPr>
        <w:instrText xml:space="preserve"> SEQ Table \* ARABIC \s 0 </w:instrText>
      </w:r>
      <w:r w:rsidR="009E20D4">
        <w:rPr>
          <w:rFonts w:asciiTheme="minorHAnsi" w:hAnsiTheme="minorHAnsi"/>
        </w:rPr>
        <w:fldChar w:fldCharType="separate"/>
      </w:r>
      <w:r w:rsidR="009E20D4">
        <w:rPr>
          <w:rFonts w:asciiTheme="minorHAnsi" w:hAnsiTheme="minorHAnsi"/>
          <w:noProof/>
        </w:rPr>
        <w:t>2</w:t>
      </w:r>
      <w:r w:rsidR="009E20D4">
        <w:rPr>
          <w:rFonts w:asciiTheme="minorHAnsi" w:hAnsiTheme="minorHAnsi"/>
        </w:rPr>
        <w:fldChar w:fldCharType="end"/>
      </w:r>
      <w:bookmarkEnd w:id="59"/>
      <w:r w:rsidRPr="0096205B">
        <w:rPr>
          <w:rFonts w:asciiTheme="minorHAnsi" w:hAnsiTheme="minorHAnsi"/>
        </w:rPr>
        <w:t>: Estimation of fossil carbon use hotspots at the NUTS2 level of the Austrian economy (own calculations based on EXIOBASE)</w:t>
      </w:r>
    </w:p>
    <w:tbl>
      <w:tblPr>
        <w:tblW w:w="9389" w:type="dxa"/>
        <w:tblLook w:val="04A0" w:firstRow="1" w:lastRow="0" w:firstColumn="1" w:lastColumn="0" w:noHBand="0" w:noVBand="1"/>
      </w:tblPr>
      <w:tblGrid>
        <w:gridCol w:w="1560"/>
        <w:gridCol w:w="815"/>
        <w:gridCol w:w="1014"/>
        <w:gridCol w:w="1014"/>
        <w:gridCol w:w="914"/>
        <w:gridCol w:w="914"/>
        <w:gridCol w:w="914"/>
        <w:gridCol w:w="914"/>
        <w:gridCol w:w="914"/>
        <w:gridCol w:w="914"/>
      </w:tblGrid>
      <w:tr w:rsidR="00AD0262" w:rsidRPr="0096205B" w14:paraId="7ADBA346" w14:textId="77777777" w:rsidTr="003A092E">
        <w:trPr>
          <w:trHeight w:val="290"/>
        </w:trPr>
        <w:tc>
          <w:tcPr>
            <w:tcW w:w="1560" w:type="dxa"/>
            <w:tcBorders>
              <w:top w:val="nil"/>
              <w:left w:val="nil"/>
              <w:bottom w:val="nil"/>
              <w:right w:val="nil"/>
            </w:tcBorders>
            <w:shd w:val="clear" w:color="auto" w:fill="auto"/>
            <w:noWrap/>
            <w:vAlign w:val="bottom"/>
            <w:hideMark/>
          </w:tcPr>
          <w:p w14:paraId="5B640B4E" w14:textId="77777777" w:rsidR="00AD0262" w:rsidRPr="0096205B" w:rsidRDefault="00AD0262" w:rsidP="00AD0262">
            <w:pPr>
              <w:spacing w:after="0" w:line="240" w:lineRule="auto"/>
              <w:rPr>
                <w:rFonts w:asciiTheme="minorHAnsi" w:eastAsia="Times New Roman" w:hAnsiTheme="minorHAnsi" w:cs="Times New Roman"/>
                <w:sz w:val="18"/>
                <w:szCs w:val="18"/>
                <w:lang w:val="en-US"/>
              </w:rPr>
            </w:pPr>
          </w:p>
        </w:tc>
        <w:tc>
          <w:tcPr>
            <w:tcW w:w="807" w:type="dxa"/>
            <w:tcBorders>
              <w:top w:val="single" w:sz="4" w:space="0" w:color="auto"/>
              <w:left w:val="nil"/>
              <w:bottom w:val="single" w:sz="4" w:space="0" w:color="auto"/>
              <w:right w:val="nil"/>
            </w:tcBorders>
            <w:shd w:val="clear" w:color="auto" w:fill="auto"/>
            <w:noWrap/>
            <w:vAlign w:val="bottom"/>
            <w:hideMark/>
          </w:tcPr>
          <w:p w14:paraId="2812A93F" w14:textId="77777777" w:rsidR="00AD0262" w:rsidRPr="0096205B" w:rsidRDefault="00AD0262" w:rsidP="00F11245">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AT11</w:t>
            </w:r>
          </w:p>
        </w:tc>
        <w:tc>
          <w:tcPr>
            <w:tcW w:w="946" w:type="dxa"/>
            <w:tcBorders>
              <w:top w:val="single" w:sz="4" w:space="0" w:color="auto"/>
              <w:left w:val="nil"/>
              <w:bottom w:val="single" w:sz="4" w:space="0" w:color="auto"/>
              <w:right w:val="nil"/>
            </w:tcBorders>
            <w:shd w:val="clear" w:color="auto" w:fill="auto"/>
            <w:noWrap/>
            <w:vAlign w:val="bottom"/>
            <w:hideMark/>
          </w:tcPr>
          <w:p w14:paraId="6EF39DAA" w14:textId="77777777" w:rsidR="00AD0262" w:rsidRPr="0096205B" w:rsidRDefault="00AD0262" w:rsidP="00F11245">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AT12</w:t>
            </w:r>
          </w:p>
        </w:tc>
        <w:tc>
          <w:tcPr>
            <w:tcW w:w="946" w:type="dxa"/>
            <w:tcBorders>
              <w:top w:val="single" w:sz="4" w:space="0" w:color="auto"/>
              <w:left w:val="nil"/>
              <w:bottom w:val="single" w:sz="4" w:space="0" w:color="auto"/>
              <w:right w:val="nil"/>
            </w:tcBorders>
            <w:shd w:val="clear" w:color="auto" w:fill="auto"/>
            <w:noWrap/>
            <w:vAlign w:val="bottom"/>
            <w:hideMark/>
          </w:tcPr>
          <w:p w14:paraId="12F4836A" w14:textId="77777777" w:rsidR="00AD0262" w:rsidRPr="0096205B" w:rsidRDefault="00AD0262" w:rsidP="00F11245">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AT13</w:t>
            </w:r>
          </w:p>
        </w:tc>
        <w:tc>
          <w:tcPr>
            <w:tcW w:w="855" w:type="dxa"/>
            <w:tcBorders>
              <w:top w:val="single" w:sz="4" w:space="0" w:color="auto"/>
              <w:left w:val="nil"/>
              <w:bottom w:val="single" w:sz="4" w:space="0" w:color="auto"/>
              <w:right w:val="nil"/>
            </w:tcBorders>
            <w:shd w:val="clear" w:color="auto" w:fill="auto"/>
            <w:noWrap/>
            <w:vAlign w:val="bottom"/>
            <w:hideMark/>
          </w:tcPr>
          <w:p w14:paraId="49622856" w14:textId="77777777" w:rsidR="00AD0262" w:rsidRPr="0096205B" w:rsidRDefault="00AD0262" w:rsidP="00F11245">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AT21</w:t>
            </w:r>
          </w:p>
        </w:tc>
        <w:tc>
          <w:tcPr>
            <w:tcW w:w="855" w:type="dxa"/>
            <w:tcBorders>
              <w:top w:val="single" w:sz="4" w:space="0" w:color="auto"/>
              <w:left w:val="nil"/>
              <w:bottom w:val="single" w:sz="4" w:space="0" w:color="auto"/>
              <w:right w:val="nil"/>
            </w:tcBorders>
            <w:shd w:val="clear" w:color="auto" w:fill="auto"/>
            <w:noWrap/>
            <w:vAlign w:val="bottom"/>
            <w:hideMark/>
          </w:tcPr>
          <w:p w14:paraId="55B2593C" w14:textId="77777777" w:rsidR="00AD0262" w:rsidRPr="0096205B" w:rsidRDefault="00AD0262" w:rsidP="00F11245">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AT22</w:t>
            </w:r>
          </w:p>
        </w:tc>
        <w:tc>
          <w:tcPr>
            <w:tcW w:w="855" w:type="dxa"/>
            <w:tcBorders>
              <w:top w:val="single" w:sz="4" w:space="0" w:color="auto"/>
              <w:left w:val="nil"/>
              <w:bottom w:val="single" w:sz="4" w:space="0" w:color="auto"/>
              <w:right w:val="nil"/>
            </w:tcBorders>
            <w:shd w:val="clear" w:color="auto" w:fill="auto"/>
            <w:noWrap/>
            <w:vAlign w:val="bottom"/>
            <w:hideMark/>
          </w:tcPr>
          <w:p w14:paraId="36164583" w14:textId="77777777" w:rsidR="00AD0262" w:rsidRPr="0096205B" w:rsidRDefault="00AD0262" w:rsidP="00F11245">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AT31</w:t>
            </w:r>
          </w:p>
        </w:tc>
        <w:tc>
          <w:tcPr>
            <w:tcW w:w="855" w:type="dxa"/>
            <w:tcBorders>
              <w:top w:val="single" w:sz="4" w:space="0" w:color="auto"/>
              <w:left w:val="nil"/>
              <w:bottom w:val="single" w:sz="4" w:space="0" w:color="auto"/>
              <w:right w:val="nil"/>
            </w:tcBorders>
            <w:shd w:val="clear" w:color="auto" w:fill="auto"/>
            <w:noWrap/>
            <w:vAlign w:val="bottom"/>
            <w:hideMark/>
          </w:tcPr>
          <w:p w14:paraId="0F758FF4" w14:textId="77777777" w:rsidR="00AD0262" w:rsidRPr="0096205B" w:rsidRDefault="00AD0262" w:rsidP="00F11245">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AT32</w:t>
            </w:r>
          </w:p>
        </w:tc>
        <w:tc>
          <w:tcPr>
            <w:tcW w:w="855" w:type="dxa"/>
            <w:tcBorders>
              <w:top w:val="single" w:sz="4" w:space="0" w:color="auto"/>
              <w:left w:val="nil"/>
              <w:bottom w:val="single" w:sz="4" w:space="0" w:color="auto"/>
              <w:right w:val="nil"/>
            </w:tcBorders>
            <w:shd w:val="clear" w:color="auto" w:fill="auto"/>
            <w:noWrap/>
            <w:vAlign w:val="bottom"/>
            <w:hideMark/>
          </w:tcPr>
          <w:p w14:paraId="2C20438E" w14:textId="77777777" w:rsidR="00AD0262" w:rsidRPr="0096205B" w:rsidRDefault="00AD0262" w:rsidP="00F11245">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AT33</w:t>
            </w:r>
          </w:p>
        </w:tc>
        <w:tc>
          <w:tcPr>
            <w:tcW w:w="855" w:type="dxa"/>
            <w:tcBorders>
              <w:top w:val="single" w:sz="4" w:space="0" w:color="auto"/>
              <w:left w:val="nil"/>
              <w:bottom w:val="single" w:sz="4" w:space="0" w:color="auto"/>
              <w:right w:val="nil"/>
            </w:tcBorders>
            <w:shd w:val="clear" w:color="auto" w:fill="auto"/>
            <w:noWrap/>
            <w:vAlign w:val="bottom"/>
            <w:hideMark/>
          </w:tcPr>
          <w:p w14:paraId="6CCC761A" w14:textId="77777777" w:rsidR="00AD0262" w:rsidRPr="0096205B" w:rsidRDefault="00AD0262" w:rsidP="00F11245">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AT34</w:t>
            </w:r>
          </w:p>
        </w:tc>
      </w:tr>
      <w:tr w:rsidR="00F11245" w:rsidRPr="0096205B" w14:paraId="518EAB54" w14:textId="77777777" w:rsidTr="00E73C56">
        <w:trPr>
          <w:trHeight w:val="290"/>
        </w:trPr>
        <w:tc>
          <w:tcPr>
            <w:tcW w:w="1560" w:type="dxa"/>
            <w:tcBorders>
              <w:top w:val="nil"/>
              <w:left w:val="nil"/>
              <w:bottom w:val="nil"/>
              <w:right w:val="nil"/>
            </w:tcBorders>
            <w:shd w:val="clear" w:color="auto" w:fill="auto"/>
            <w:noWrap/>
            <w:vAlign w:val="bottom"/>
          </w:tcPr>
          <w:p w14:paraId="107DC107" w14:textId="77777777" w:rsidR="00F11245" w:rsidRPr="0096205B" w:rsidRDefault="00F11245" w:rsidP="00F11245">
            <w:pPr>
              <w:spacing w:after="0" w:line="240" w:lineRule="auto"/>
              <w:rPr>
                <w:rFonts w:asciiTheme="minorHAnsi" w:eastAsia="Times New Roman" w:hAnsiTheme="minorHAnsi" w:cs="Times New Roman"/>
                <w:sz w:val="18"/>
                <w:szCs w:val="18"/>
                <w:lang w:val="en-US"/>
              </w:rPr>
            </w:pPr>
          </w:p>
        </w:tc>
        <w:tc>
          <w:tcPr>
            <w:tcW w:w="807" w:type="dxa"/>
            <w:tcBorders>
              <w:top w:val="single" w:sz="4" w:space="0" w:color="auto"/>
              <w:left w:val="nil"/>
              <w:bottom w:val="single" w:sz="4" w:space="0" w:color="auto"/>
              <w:right w:val="nil"/>
            </w:tcBorders>
            <w:shd w:val="clear" w:color="auto" w:fill="auto"/>
            <w:noWrap/>
          </w:tcPr>
          <w:p w14:paraId="4362F1B3" w14:textId="66F7642E" w:rsidR="00F11245" w:rsidRPr="0096205B" w:rsidRDefault="00F11245" w:rsidP="00F11245">
            <w:pPr>
              <w:spacing w:after="0" w:line="240" w:lineRule="auto"/>
              <w:jc w:val="right"/>
              <w:rPr>
                <w:rFonts w:asciiTheme="minorHAnsi" w:eastAsia="Times New Roman" w:hAnsiTheme="minorHAnsi" w:cstheme="majorHAnsi"/>
                <w:color w:val="000000"/>
                <w:sz w:val="10"/>
                <w:szCs w:val="18"/>
                <w:lang w:val="en-US"/>
              </w:rPr>
            </w:pPr>
            <w:r w:rsidRPr="0096205B">
              <w:rPr>
                <w:rFonts w:asciiTheme="minorHAnsi" w:hAnsiTheme="minorHAnsi" w:cstheme="majorHAnsi"/>
                <w:sz w:val="10"/>
              </w:rPr>
              <w:t>Burgenland</w:t>
            </w:r>
          </w:p>
        </w:tc>
        <w:tc>
          <w:tcPr>
            <w:tcW w:w="946" w:type="dxa"/>
            <w:tcBorders>
              <w:top w:val="single" w:sz="4" w:space="0" w:color="auto"/>
              <w:left w:val="nil"/>
              <w:bottom w:val="single" w:sz="4" w:space="0" w:color="auto"/>
              <w:right w:val="nil"/>
            </w:tcBorders>
            <w:shd w:val="clear" w:color="auto" w:fill="auto"/>
            <w:noWrap/>
          </w:tcPr>
          <w:p w14:paraId="45DF36CB" w14:textId="3BCB1818" w:rsidR="00F11245" w:rsidRPr="0096205B" w:rsidRDefault="00F11245" w:rsidP="00F11245">
            <w:pPr>
              <w:spacing w:after="0" w:line="240" w:lineRule="auto"/>
              <w:jc w:val="right"/>
              <w:rPr>
                <w:rFonts w:asciiTheme="minorHAnsi" w:eastAsia="Times New Roman" w:hAnsiTheme="minorHAnsi" w:cstheme="majorHAnsi"/>
                <w:color w:val="000000"/>
                <w:sz w:val="10"/>
                <w:szCs w:val="18"/>
                <w:lang w:val="en-US"/>
              </w:rPr>
            </w:pPr>
            <w:r w:rsidRPr="0096205B">
              <w:rPr>
                <w:rFonts w:asciiTheme="minorHAnsi" w:hAnsiTheme="minorHAnsi" w:cstheme="majorHAnsi"/>
                <w:sz w:val="10"/>
              </w:rPr>
              <w:t>Niederösterreich</w:t>
            </w:r>
          </w:p>
        </w:tc>
        <w:tc>
          <w:tcPr>
            <w:tcW w:w="946" w:type="dxa"/>
            <w:tcBorders>
              <w:top w:val="single" w:sz="4" w:space="0" w:color="auto"/>
              <w:left w:val="nil"/>
              <w:bottom w:val="single" w:sz="4" w:space="0" w:color="auto"/>
              <w:right w:val="nil"/>
            </w:tcBorders>
            <w:shd w:val="clear" w:color="auto" w:fill="auto"/>
            <w:noWrap/>
          </w:tcPr>
          <w:p w14:paraId="1F45F0A0" w14:textId="79683352" w:rsidR="00F11245" w:rsidRPr="0096205B" w:rsidRDefault="00F11245" w:rsidP="00F11245">
            <w:pPr>
              <w:spacing w:after="0" w:line="240" w:lineRule="auto"/>
              <w:jc w:val="right"/>
              <w:rPr>
                <w:rFonts w:asciiTheme="minorHAnsi" w:eastAsia="Times New Roman" w:hAnsiTheme="minorHAnsi" w:cstheme="majorHAnsi"/>
                <w:color w:val="000000"/>
                <w:sz w:val="10"/>
                <w:szCs w:val="18"/>
                <w:lang w:val="en-US"/>
              </w:rPr>
            </w:pPr>
            <w:r w:rsidRPr="0096205B">
              <w:rPr>
                <w:rFonts w:asciiTheme="minorHAnsi" w:hAnsiTheme="minorHAnsi" w:cstheme="majorHAnsi"/>
                <w:sz w:val="10"/>
              </w:rPr>
              <w:t>Wien</w:t>
            </w:r>
          </w:p>
        </w:tc>
        <w:tc>
          <w:tcPr>
            <w:tcW w:w="855" w:type="dxa"/>
            <w:tcBorders>
              <w:top w:val="single" w:sz="4" w:space="0" w:color="auto"/>
              <w:left w:val="nil"/>
              <w:bottom w:val="single" w:sz="4" w:space="0" w:color="auto"/>
              <w:right w:val="nil"/>
            </w:tcBorders>
            <w:shd w:val="clear" w:color="auto" w:fill="auto"/>
            <w:noWrap/>
          </w:tcPr>
          <w:p w14:paraId="592CECA9" w14:textId="2D85D27E" w:rsidR="00F11245" w:rsidRPr="0096205B" w:rsidRDefault="00F11245" w:rsidP="00F11245">
            <w:pPr>
              <w:spacing w:after="0" w:line="240" w:lineRule="auto"/>
              <w:jc w:val="right"/>
              <w:rPr>
                <w:rFonts w:asciiTheme="minorHAnsi" w:eastAsia="Times New Roman" w:hAnsiTheme="minorHAnsi" w:cstheme="majorHAnsi"/>
                <w:color w:val="000000"/>
                <w:sz w:val="10"/>
                <w:szCs w:val="18"/>
                <w:lang w:val="en-US"/>
              </w:rPr>
            </w:pPr>
            <w:r w:rsidRPr="0096205B">
              <w:rPr>
                <w:rFonts w:asciiTheme="minorHAnsi" w:hAnsiTheme="minorHAnsi" w:cstheme="majorHAnsi"/>
                <w:sz w:val="10"/>
              </w:rPr>
              <w:t>Kärnten</w:t>
            </w:r>
          </w:p>
        </w:tc>
        <w:tc>
          <w:tcPr>
            <w:tcW w:w="855" w:type="dxa"/>
            <w:tcBorders>
              <w:top w:val="single" w:sz="4" w:space="0" w:color="auto"/>
              <w:left w:val="nil"/>
              <w:bottom w:val="single" w:sz="4" w:space="0" w:color="auto"/>
              <w:right w:val="nil"/>
            </w:tcBorders>
            <w:shd w:val="clear" w:color="auto" w:fill="auto"/>
            <w:noWrap/>
          </w:tcPr>
          <w:p w14:paraId="2B7FF4A0" w14:textId="01E8EF70" w:rsidR="00F11245" w:rsidRPr="0096205B" w:rsidRDefault="00F11245" w:rsidP="00F11245">
            <w:pPr>
              <w:spacing w:after="0" w:line="240" w:lineRule="auto"/>
              <w:jc w:val="right"/>
              <w:rPr>
                <w:rFonts w:asciiTheme="minorHAnsi" w:eastAsia="Times New Roman" w:hAnsiTheme="minorHAnsi" w:cstheme="majorHAnsi"/>
                <w:color w:val="000000"/>
                <w:sz w:val="10"/>
                <w:szCs w:val="18"/>
                <w:lang w:val="en-US"/>
              </w:rPr>
            </w:pPr>
            <w:r w:rsidRPr="0096205B">
              <w:rPr>
                <w:rFonts w:asciiTheme="minorHAnsi" w:hAnsiTheme="minorHAnsi" w:cstheme="majorHAnsi"/>
                <w:sz w:val="10"/>
              </w:rPr>
              <w:t>Steiermark</w:t>
            </w:r>
          </w:p>
        </w:tc>
        <w:tc>
          <w:tcPr>
            <w:tcW w:w="855" w:type="dxa"/>
            <w:tcBorders>
              <w:top w:val="single" w:sz="4" w:space="0" w:color="auto"/>
              <w:left w:val="nil"/>
              <w:bottom w:val="single" w:sz="4" w:space="0" w:color="auto"/>
              <w:right w:val="nil"/>
            </w:tcBorders>
            <w:shd w:val="clear" w:color="auto" w:fill="auto"/>
            <w:noWrap/>
          </w:tcPr>
          <w:p w14:paraId="66D860CF" w14:textId="60364FFC" w:rsidR="00F11245" w:rsidRPr="0096205B" w:rsidRDefault="00F11245" w:rsidP="00F11245">
            <w:pPr>
              <w:spacing w:after="0" w:line="240" w:lineRule="auto"/>
              <w:jc w:val="right"/>
              <w:rPr>
                <w:rFonts w:asciiTheme="minorHAnsi" w:eastAsia="Times New Roman" w:hAnsiTheme="minorHAnsi" w:cstheme="majorHAnsi"/>
                <w:color w:val="000000"/>
                <w:sz w:val="10"/>
                <w:szCs w:val="18"/>
                <w:lang w:val="en-US"/>
              </w:rPr>
            </w:pPr>
            <w:r w:rsidRPr="0096205B">
              <w:rPr>
                <w:rFonts w:asciiTheme="minorHAnsi" w:hAnsiTheme="minorHAnsi" w:cstheme="majorHAnsi"/>
                <w:sz w:val="10"/>
              </w:rPr>
              <w:t>Oberösterreich</w:t>
            </w:r>
          </w:p>
        </w:tc>
        <w:tc>
          <w:tcPr>
            <w:tcW w:w="855" w:type="dxa"/>
            <w:tcBorders>
              <w:top w:val="single" w:sz="4" w:space="0" w:color="auto"/>
              <w:left w:val="nil"/>
              <w:bottom w:val="single" w:sz="4" w:space="0" w:color="auto"/>
              <w:right w:val="nil"/>
            </w:tcBorders>
            <w:shd w:val="clear" w:color="auto" w:fill="auto"/>
            <w:noWrap/>
          </w:tcPr>
          <w:p w14:paraId="1606D85E" w14:textId="1EA76E83" w:rsidR="00F11245" w:rsidRPr="0096205B" w:rsidRDefault="00F11245" w:rsidP="00F11245">
            <w:pPr>
              <w:spacing w:after="0" w:line="240" w:lineRule="auto"/>
              <w:jc w:val="right"/>
              <w:rPr>
                <w:rFonts w:asciiTheme="minorHAnsi" w:eastAsia="Times New Roman" w:hAnsiTheme="minorHAnsi" w:cstheme="majorHAnsi"/>
                <w:color w:val="000000"/>
                <w:sz w:val="10"/>
                <w:szCs w:val="18"/>
                <w:lang w:val="en-US"/>
              </w:rPr>
            </w:pPr>
            <w:r w:rsidRPr="0096205B">
              <w:rPr>
                <w:rFonts w:asciiTheme="minorHAnsi" w:hAnsiTheme="minorHAnsi" w:cstheme="majorHAnsi"/>
                <w:sz w:val="10"/>
              </w:rPr>
              <w:t>Salzburg</w:t>
            </w:r>
          </w:p>
        </w:tc>
        <w:tc>
          <w:tcPr>
            <w:tcW w:w="855" w:type="dxa"/>
            <w:tcBorders>
              <w:top w:val="single" w:sz="4" w:space="0" w:color="auto"/>
              <w:left w:val="nil"/>
              <w:bottom w:val="single" w:sz="4" w:space="0" w:color="auto"/>
              <w:right w:val="nil"/>
            </w:tcBorders>
            <w:shd w:val="clear" w:color="auto" w:fill="auto"/>
            <w:noWrap/>
          </w:tcPr>
          <w:p w14:paraId="1FA74898" w14:textId="18475AA7" w:rsidR="00F11245" w:rsidRPr="0096205B" w:rsidRDefault="00F11245" w:rsidP="00F11245">
            <w:pPr>
              <w:spacing w:after="0" w:line="240" w:lineRule="auto"/>
              <w:jc w:val="right"/>
              <w:rPr>
                <w:rFonts w:asciiTheme="minorHAnsi" w:eastAsia="Times New Roman" w:hAnsiTheme="minorHAnsi" w:cstheme="majorHAnsi"/>
                <w:color w:val="000000"/>
                <w:sz w:val="10"/>
                <w:szCs w:val="18"/>
                <w:lang w:val="en-US"/>
              </w:rPr>
            </w:pPr>
            <w:r w:rsidRPr="0096205B">
              <w:rPr>
                <w:rFonts w:asciiTheme="minorHAnsi" w:hAnsiTheme="minorHAnsi" w:cstheme="majorHAnsi"/>
                <w:sz w:val="10"/>
              </w:rPr>
              <w:t>Tirol</w:t>
            </w:r>
          </w:p>
        </w:tc>
        <w:tc>
          <w:tcPr>
            <w:tcW w:w="855" w:type="dxa"/>
            <w:tcBorders>
              <w:top w:val="single" w:sz="4" w:space="0" w:color="auto"/>
              <w:left w:val="nil"/>
              <w:bottom w:val="single" w:sz="4" w:space="0" w:color="auto"/>
              <w:right w:val="nil"/>
            </w:tcBorders>
            <w:shd w:val="clear" w:color="auto" w:fill="auto"/>
            <w:noWrap/>
          </w:tcPr>
          <w:p w14:paraId="6F98BCC4" w14:textId="046D81F4" w:rsidR="00F11245" w:rsidRPr="0096205B" w:rsidRDefault="00F11245" w:rsidP="00F11245">
            <w:pPr>
              <w:spacing w:after="0" w:line="240" w:lineRule="auto"/>
              <w:jc w:val="right"/>
              <w:rPr>
                <w:rFonts w:asciiTheme="minorHAnsi" w:eastAsia="Times New Roman" w:hAnsiTheme="minorHAnsi" w:cstheme="majorHAnsi"/>
                <w:color w:val="000000"/>
                <w:sz w:val="10"/>
                <w:szCs w:val="18"/>
                <w:lang w:val="en-US"/>
              </w:rPr>
            </w:pPr>
            <w:r w:rsidRPr="0096205B">
              <w:rPr>
                <w:rFonts w:asciiTheme="minorHAnsi" w:hAnsiTheme="minorHAnsi" w:cstheme="majorHAnsi"/>
                <w:sz w:val="10"/>
              </w:rPr>
              <w:t>Vorarlberg</w:t>
            </w:r>
          </w:p>
        </w:tc>
      </w:tr>
      <w:tr w:rsidR="00AD0262" w:rsidRPr="0096205B" w14:paraId="1DBFD023" w14:textId="77777777" w:rsidTr="003A092E">
        <w:trPr>
          <w:trHeight w:val="290"/>
        </w:trPr>
        <w:tc>
          <w:tcPr>
            <w:tcW w:w="1560" w:type="dxa"/>
            <w:tcBorders>
              <w:top w:val="nil"/>
              <w:left w:val="nil"/>
              <w:bottom w:val="nil"/>
              <w:right w:val="nil"/>
            </w:tcBorders>
            <w:shd w:val="clear" w:color="auto" w:fill="auto"/>
            <w:noWrap/>
            <w:vAlign w:val="bottom"/>
            <w:hideMark/>
          </w:tcPr>
          <w:p w14:paraId="5713C0EB" w14:textId="77777777" w:rsidR="00AD0262" w:rsidRPr="0096205B" w:rsidRDefault="00AD0262" w:rsidP="00AD0262">
            <w:pPr>
              <w:spacing w:after="0" w:line="240" w:lineRule="auto"/>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Agriculture</w:t>
            </w:r>
          </w:p>
        </w:tc>
        <w:tc>
          <w:tcPr>
            <w:tcW w:w="807" w:type="dxa"/>
            <w:tcBorders>
              <w:top w:val="single" w:sz="4" w:space="0" w:color="auto"/>
              <w:left w:val="nil"/>
              <w:bottom w:val="nil"/>
              <w:right w:val="nil"/>
            </w:tcBorders>
            <w:shd w:val="clear" w:color="000000" w:fill="FCFCFF"/>
            <w:noWrap/>
            <w:vAlign w:val="bottom"/>
            <w:hideMark/>
          </w:tcPr>
          <w:p w14:paraId="2BDCE764"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6649</w:t>
            </w:r>
          </w:p>
        </w:tc>
        <w:tc>
          <w:tcPr>
            <w:tcW w:w="946" w:type="dxa"/>
            <w:tcBorders>
              <w:top w:val="single" w:sz="4" w:space="0" w:color="auto"/>
              <w:left w:val="nil"/>
              <w:bottom w:val="nil"/>
              <w:right w:val="nil"/>
            </w:tcBorders>
            <w:shd w:val="clear" w:color="000000" w:fill="FCFCFF"/>
            <w:noWrap/>
            <w:vAlign w:val="bottom"/>
            <w:hideMark/>
          </w:tcPr>
          <w:p w14:paraId="54A5B002"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28178</w:t>
            </w:r>
          </w:p>
        </w:tc>
        <w:tc>
          <w:tcPr>
            <w:tcW w:w="946" w:type="dxa"/>
            <w:tcBorders>
              <w:top w:val="single" w:sz="4" w:space="0" w:color="auto"/>
              <w:left w:val="nil"/>
              <w:bottom w:val="nil"/>
              <w:right w:val="nil"/>
            </w:tcBorders>
            <w:shd w:val="clear" w:color="000000" w:fill="FCFCFF"/>
            <w:noWrap/>
            <w:vAlign w:val="bottom"/>
            <w:hideMark/>
          </w:tcPr>
          <w:p w14:paraId="735E1DE8"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1128</w:t>
            </w:r>
          </w:p>
        </w:tc>
        <w:tc>
          <w:tcPr>
            <w:tcW w:w="855" w:type="dxa"/>
            <w:tcBorders>
              <w:top w:val="single" w:sz="4" w:space="0" w:color="auto"/>
              <w:left w:val="nil"/>
              <w:bottom w:val="nil"/>
              <w:right w:val="nil"/>
            </w:tcBorders>
            <w:shd w:val="clear" w:color="000000" w:fill="FCFCFF"/>
            <w:noWrap/>
            <w:vAlign w:val="bottom"/>
            <w:hideMark/>
          </w:tcPr>
          <w:p w14:paraId="7CAE3DAC"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3546</w:t>
            </w:r>
          </w:p>
        </w:tc>
        <w:tc>
          <w:tcPr>
            <w:tcW w:w="855" w:type="dxa"/>
            <w:tcBorders>
              <w:top w:val="single" w:sz="4" w:space="0" w:color="auto"/>
              <w:left w:val="nil"/>
              <w:bottom w:val="nil"/>
              <w:right w:val="nil"/>
            </w:tcBorders>
            <w:shd w:val="clear" w:color="000000" w:fill="FCFCFF"/>
            <w:noWrap/>
            <w:vAlign w:val="bottom"/>
            <w:hideMark/>
          </w:tcPr>
          <w:p w14:paraId="4380DB02"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8477</w:t>
            </w:r>
          </w:p>
        </w:tc>
        <w:tc>
          <w:tcPr>
            <w:tcW w:w="855" w:type="dxa"/>
            <w:tcBorders>
              <w:top w:val="single" w:sz="4" w:space="0" w:color="auto"/>
              <w:left w:val="nil"/>
              <w:bottom w:val="nil"/>
              <w:right w:val="nil"/>
            </w:tcBorders>
            <w:shd w:val="clear" w:color="000000" w:fill="FCFCFF"/>
            <w:noWrap/>
            <w:vAlign w:val="bottom"/>
            <w:hideMark/>
          </w:tcPr>
          <w:p w14:paraId="415EA861"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15473</w:t>
            </w:r>
          </w:p>
        </w:tc>
        <w:tc>
          <w:tcPr>
            <w:tcW w:w="855" w:type="dxa"/>
            <w:tcBorders>
              <w:top w:val="single" w:sz="4" w:space="0" w:color="auto"/>
              <w:left w:val="nil"/>
              <w:bottom w:val="nil"/>
              <w:right w:val="nil"/>
            </w:tcBorders>
            <w:shd w:val="clear" w:color="000000" w:fill="FCFCFF"/>
            <w:noWrap/>
            <w:vAlign w:val="bottom"/>
            <w:hideMark/>
          </w:tcPr>
          <w:p w14:paraId="676E641B"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1706</w:t>
            </w:r>
          </w:p>
        </w:tc>
        <w:tc>
          <w:tcPr>
            <w:tcW w:w="855" w:type="dxa"/>
            <w:tcBorders>
              <w:top w:val="single" w:sz="4" w:space="0" w:color="auto"/>
              <w:left w:val="nil"/>
              <w:bottom w:val="nil"/>
              <w:right w:val="nil"/>
            </w:tcBorders>
            <w:shd w:val="clear" w:color="000000" w:fill="FCFCFF"/>
            <w:noWrap/>
            <w:vAlign w:val="bottom"/>
            <w:hideMark/>
          </w:tcPr>
          <w:p w14:paraId="11035BF8"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1941</w:t>
            </w:r>
          </w:p>
        </w:tc>
        <w:tc>
          <w:tcPr>
            <w:tcW w:w="855" w:type="dxa"/>
            <w:tcBorders>
              <w:top w:val="single" w:sz="4" w:space="0" w:color="auto"/>
              <w:left w:val="nil"/>
              <w:bottom w:val="nil"/>
              <w:right w:val="nil"/>
            </w:tcBorders>
            <w:shd w:val="clear" w:color="000000" w:fill="FCFCFF"/>
            <w:noWrap/>
            <w:vAlign w:val="bottom"/>
            <w:hideMark/>
          </w:tcPr>
          <w:p w14:paraId="48EBEBBF"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892</w:t>
            </w:r>
          </w:p>
        </w:tc>
      </w:tr>
      <w:tr w:rsidR="00AD0262" w:rsidRPr="0096205B" w14:paraId="593C2AB5" w14:textId="77777777" w:rsidTr="003A092E">
        <w:trPr>
          <w:trHeight w:val="290"/>
        </w:trPr>
        <w:tc>
          <w:tcPr>
            <w:tcW w:w="1560" w:type="dxa"/>
            <w:tcBorders>
              <w:top w:val="nil"/>
              <w:left w:val="nil"/>
              <w:bottom w:val="nil"/>
              <w:right w:val="nil"/>
            </w:tcBorders>
            <w:shd w:val="clear" w:color="auto" w:fill="auto"/>
            <w:noWrap/>
            <w:vAlign w:val="bottom"/>
            <w:hideMark/>
          </w:tcPr>
          <w:p w14:paraId="62A088B5" w14:textId="77777777" w:rsidR="00AD0262" w:rsidRPr="0096205B" w:rsidRDefault="00AD0262" w:rsidP="00AD0262">
            <w:pPr>
              <w:spacing w:after="0" w:line="240" w:lineRule="auto"/>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Forestry</w:t>
            </w:r>
          </w:p>
        </w:tc>
        <w:tc>
          <w:tcPr>
            <w:tcW w:w="807" w:type="dxa"/>
            <w:tcBorders>
              <w:top w:val="nil"/>
              <w:left w:val="nil"/>
              <w:bottom w:val="nil"/>
              <w:right w:val="nil"/>
            </w:tcBorders>
            <w:shd w:val="clear" w:color="000000" w:fill="FCFCFF"/>
            <w:noWrap/>
            <w:vAlign w:val="bottom"/>
            <w:hideMark/>
          </w:tcPr>
          <w:p w14:paraId="43A97839"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1014</w:t>
            </w:r>
          </w:p>
        </w:tc>
        <w:tc>
          <w:tcPr>
            <w:tcW w:w="946" w:type="dxa"/>
            <w:tcBorders>
              <w:top w:val="nil"/>
              <w:left w:val="nil"/>
              <w:bottom w:val="nil"/>
              <w:right w:val="nil"/>
            </w:tcBorders>
            <w:shd w:val="clear" w:color="000000" w:fill="FCFCFF"/>
            <w:noWrap/>
            <w:vAlign w:val="bottom"/>
            <w:hideMark/>
          </w:tcPr>
          <w:p w14:paraId="5775EED5"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6811</w:t>
            </w:r>
          </w:p>
        </w:tc>
        <w:tc>
          <w:tcPr>
            <w:tcW w:w="946" w:type="dxa"/>
            <w:tcBorders>
              <w:top w:val="nil"/>
              <w:left w:val="nil"/>
              <w:bottom w:val="nil"/>
              <w:right w:val="nil"/>
            </w:tcBorders>
            <w:shd w:val="clear" w:color="000000" w:fill="FCFCFF"/>
            <w:noWrap/>
            <w:vAlign w:val="bottom"/>
            <w:hideMark/>
          </w:tcPr>
          <w:p w14:paraId="62585032"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61</w:t>
            </w:r>
          </w:p>
        </w:tc>
        <w:tc>
          <w:tcPr>
            <w:tcW w:w="855" w:type="dxa"/>
            <w:tcBorders>
              <w:top w:val="nil"/>
              <w:left w:val="nil"/>
              <w:bottom w:val="nil"/>
              <w:right w:val="nil"/>
            </w:tcBorders>
            <w:shd w:val="clear" w:color="000000" w:fill="FCFCFF"/>
            <w:noWrap/>
            <w:vAlign w:val="bottom"/>
            <w:hideMark/>
          </w:tcPr>
          <w:p w14:paraId="710980CD"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3812</w:t>
            </w:r>
          </w:p>
        </w:tc>
        <w:tc>
          <w:tcPr>
            <w:tcW w:w="855" w:type="dxa"/>
            <w:tcBorders>
              <w:top w:val="nil"/>
              <w:left w:val="nil"/>
              <w:bottom w:val="nil"/>
              <w:right w:val="nil"/>
            </w:tcBorders>
            <w:shd w:val="clear" w:color="000000" w:fill="FCFCFF"/>
            <w:noWrap/>
            <w:vAlign w:val="bottom"/>
            <w:hideMark/>
          </w:tcPr>
          <w:p w14:paraId="149F353B"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6549</w:t>
            </w:r>
          </w:p>
        </w:tc>
        <w:tc>
          <w:tcPr>
            <w:tcW w:w="855" w:type="dxa"/>
            <w:tcBorders>
              <w:top w:val="nil"/>
              <w:left w:val="nil"/>
              <w:bottom w:val="nil"/>
              <w:right w:val="nil"/>
            </w:tcBorders>
            <w:shd w:val="clear" w:color="000000" w:fill="FCFCFF"/>
            <w:noWrap/>
            <w:vAlign w:val="bottom"/>
            <w:hideMark/>
          </w:tcPr>
          <w:p w14:paraId="3AC9DC8B"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4417</w:t>
            </w:r>
          </w:p>
        </w:tc>
        <w:tc>
          <w:tcPr>
            <w:tcW w:w="855" w:type="dxa"/>
            <w:tcBorders>
              <w:top w:val="nil"/>
              <w:left w:val="nil"/>
              <w:bottom w:val="nil"/>
              <w:right w:val="nil"/>
            </w:tcBorders>
            <w:shd w:val="clear" w:color="000000" w:fill="FCFCFF"/>
            <w:noWrap/>
            <w:vAlign w:val="bottom"/>
            <w:hideMark/>
          </w:tcPr>
          <w:p w14:paraId="6D1E9E9B"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1693</w:t>
            </w:r>
          </w:p>
        </w:tc>
        <w:tc>
          <w:tcPr>
            <w:tcW w:w="855" w:type="dxa"/>
            <w:tcBorders>
              <w:top w:val="nil"/>
              <w:left w:val="nil"/>
              <w:bottom w:val="nil"/>
              <w:right w:val="nil"/>
            </w:tcBorders>
            <w:shd w:val="clear" w:color="000000" w:fill="FCFCFF"/>
            <w:noWrap/>
            <w:vAlign w:val="bottom"/>
            <w:hideMark/>
          </w:tcPr>
          <w:p w14:paraId="4AB77F8B"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2399</w:t>
            </w:r>
          </w:p>
        </w:tc>
        <w:tc>
          <w:tcPr>
            <w:tcW w:w="855" w:type="dxa"/>
            <w:tcBorders>
              <w:top w:val="nil"/>
              <w:left w:val="nil"/>
              <w:bottom w:val="nil"/>
              <w:right w:val="nil"/>
            </w:tcBorders>
            <w:shd w:val="clear" w:color="000000" w:fill="FCFCFF"/>
            <w:noWrap/>
            <w:vAlign w:val="bottom"/>
            <w:hideMark/>
          </w:tcPr>
          <w:p w14:paraId="7CA4CC3D"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521</w:t>
            </w:r>
          </w:p>
        </w:tc>
      </w:tr>
      <w:tr w:rsidR="00AD0262" w:rsidRPr="0096205B" w14:paraId="119AA8B6" w14:textId="77777777" w:rsidTr="003A092E">
        <w:trPr>
          <w:trHeight w:val="290"/>
        </w:trPr>
        <w:tc>
          <w:tcPr>
            <w:tcW w:w="1560" w:type="dxa"/>
            <w:tcBorders>
              <w:top w:val="nil"/>
              <w:left w:val="nil"/>
              <w:bottom w:val="nil"/>
              <w:right w:val="nil"/>
            </w:tcBorders>
            <w:shd w:val="clear" w:color="auto" w:fill="auto"/>
            <w:noWrap/>
            <w:vAlign w:val="bottom"/>
            <w:hideMark/>
          </w:tcPr>
          <w:p w14:paraId="743F46FB" w14:textId="77777777" w:rsidR="00AD0262" w:rsidRPr="0096205B" w:rsidRDefault="00AD0262" w:rsidP="00AD0262">
            <w:pPr>
              <w:spacing w:after="0" w:line="240" w:lineRule="auto"/>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Mining</w:t>
            </w:r>
          </w:p>
        </w:tc>
        <w:tc>
          <w:tcPr>
            <w:tcW w:w="807" w:type="dxa"/>
            <w:tcBorders>
              <w:top w:val="nil"/>
              <w:left w:val="nil"/>
              <w:bottom w:val="nil"/>
              <w:right w:val="nil"/>
            </w:tcBorders>
            <w:shd w:val="clear" w:color="000000" w:fill="FCFCFF"/>
            <w:noWrap/>
            <w:vAlign w:val="bottom"/>
            <w:hideMark/>
          </w:tcPr>
          <w:p w14:paraId="3A92F43C"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5397</w:t>
            </w:r>
          </w:p>
        </w:tc>
        <w:tc>
          <w:tcPr>
            <w:tcW w:w="946" w:type="dxa"/>
            <w:tcBorders>
              <w:top w:val="nil"/>
              <w:left w:val="nil"/>
              <w:bottom w:val="nil"/>
              <w:right w:val="nil"/>
            </w:tcBorders>
            <w:shd w:val="clear" w:color="000000" w:fill="FCFCFF"/>
            <w:noWrap/>
            <w:vAlign w:val="bottom"/>
            <w:hideMark/>
          </w:tcPr>
          <w:p w14:paraId="32B06EC0"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46873</w:t>
            </w:r>
          </w:p>
        </w:tc>
        <w:tc>
          <w:tcPr>
            <w:tcW w:w="946" w:type="dxa"/>
            <w:tcBorders>
              <w:top w:val="nil"/>
              <w:left w:val="nil"/>
              <w:bottom w:val="nil"/>
              <w:right w:val="nil"/>
            </w:tcBorders>
            <w:shd w:val="clear" w:color="000000" w:fill="FCFCFF"/>
            <w:noWrap/>
            <w:vAlign w:val="bottom"/>
            <w:hideMark/>
          </w:tcPr>
          <w:p w14:paraId="35958422"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1531</w:t>
            </w:r>
          </w:p>
        </w:tc>
        <w:tc>
          <w:tcPr>
            <w:tcW w:w="855" w:type="dxa"/>
            <w:tcBorders>
              <w:top w:val="nil"/>
              <w:left w:val="nil"/>
              <w:bottom w:val="nil"/>
              <w:right w:val="nil"/>
            </w:tcBorders>
            <w:shd w:val="clear" w:color="000000" w:fill="FCFCFF"/>
            <w:noWrap/>
            <w:vAlign w:val="bottom"/>
            <w:hideMark/>
          </w:tcPr>
          <w:p w14:paraId="43FAD1A9"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33592</w:t>
            </w:r>
          </w:p>
        </w:tc>
        <w:tc>
          <w:tcPr>
            <w:tcW w:w="855" w:type="dxa"/>
            <w:tcBorders>
              <w:top w:val="nil"/>
              <w:left w:val="nil"/>
              <w:bottom w:val="nil"/>
              <w:right w:val="nil"/>
            </w:tcBorders>
            <w:shd w:val="clear" w:color="000000" w:fill="FCFCFF"/>
            <w:noWrap/>
            <w:vAlign w:val="bottom"/>
            <w:hideMark/>
          </w:tcPr>
          <w:p w14:paraId="084A1AE9"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51531</w:t>
            </w:r>
          </w:p>
        </w:tc>
        <w:tc>
          <w:tcPr>
            <w:tcW w:w="855" w:type="dxa"/>
            <w:tcBorders>
              <w:top w:val="nil"/>
              <w:left w:val="nil"/>
              <w:bottom w:val="nil"/>
              <w:right w:val="nil"/>
            </w:tcBorders>
            <w:shd w:val="clear" w:color="000000" w:fill="FCFCFF"/>
            <w:noWrap/>
            <w:vAlign w:val="bottom"/>
            <w:hideMark/>
          </w:tcPr>
          <w:p w14:paraId="1DF7204F"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58033</w:t>
            </w:r>
          </w:p>
        </w:tc>
        <w:tc>
          <w:tcPr>
            <w:tcW w:w="855" w:type="dxa"/>
            <w:tcBorders>
              <w:top w:val="nil"/>
              <w:left w:val="nil"/>
              <w:bottom w:val="nil"/>
              <w:right w:val="nil"/>
            </w:tcBorders>
            <w:shd w:val="clear" w:color="000000" w:fill="FCFCFF"/>
            <w:noWrap/>
            <w:vAlign w:val="bottom"/>
            <w:hideMark/>
          </w:tcPr>
          <w:p w14:paraId="2C9F2B00"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12733</w:t>
            </w:r>
          </w:p>
        </w:tc>
        <w:tc>
          <w:tcPr>
            <w:tcW w:w="855" w:type="dxa"/>
            <w:tcBorders>
              <w:top w:val="nil"/>
              <w:left w:val="nil"/>
              <w:bottom w:val="nil"/>
              <w:right w:val="nil"/>
            </w:tcBorders>
            <w:shd w:val="clear" w:color="000000" w:fill="FCFCFF"/>
            <w:noWrap/>
            <w:vAlign w:val="bottom"/>
            <w:hideMark/>
          </w:tcPr>
          <w:p w14:paraId="71417098"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19932</w:t>
            </w:r>
          </w:p>
        </w:tc>
        <w:tc>
          <w:tcPr>
            <w:tcW w:w="855" w:type="dxa"/>
            <w:tcBorders>
              <w:top w:val="nil"/>
              <w:left w:val="nil"/>
              <w:bottom w:val="nil"/>
              <w:right w:val="nil"/>
            </w:tcBorders>
            <w:shd w:val="clear" w:color="000000" w:fill="FCFCFF"/>
            <w:noWrap/>
            <w:vAlign w:val="bottom"/>
            <w:hideMark/>
          </w:tcPr>
          <w:p w14:paraId="76897000"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8898</w:t>
            </w:r>
          </w:p>
        </w:tc>
      </w:tr>
      <w:tr w:rsidR="00AD0262" w:rsidRPr="0096205B" w14:paraId="286F47BE" w14:textId="77777777" w:rsidTr="003A092E">
        <w:trPr>
          <w:trHeight w:val="290"/>
        </w:trPr>
        <w:tc>
          <w:tcPr>
            <w:tcW w:w="1560" w:type="dxa"/>
            <w:tcBorders>
              <w:top w:val="nil"/>
              <w:left w:val="nil"/>
              <w:bottom w:val="nil"/>
              <w:right w:val="nil"/>
            </w:tcBorders>
            <w:shd w:val="clear" w:color="auto" w:fill="auto"/>
            <w:noWrap/>
            <w:vAlign w:val="bottom"/>
            <w:hideMark/>
          </w:tcPr>
          <w:p w14:paraId="75471991" w14:textId="77777777" w:rsidR="00AD0262" w:rsidRPr="0096205B" w:rsidRDefault="00AD0262" w:rsidP="00AD0262">
            <w:pPr>
              <w:spacing w:after="0" w:line="240" w:lineRule="auto"/>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Food industry</w:t>
            </w:r>
          </w:p>
        </w:tc>
        <w:tc>
          <w:tcPr>
            <w:tcW w:w="807" w:type="dxa"/>
            <w:tcBorders>
              <w:top w:val="nil"/>
              <w:left w:val="nil"/>
              <w:bottom w:val="nil"/>
              <w:right w:val="nil"/>
            </w:tcBorders>
            <w:shd w:val="clear" w:color="000000" w:fill="FCFCFF"/>
            <w:noWrap/>
            <w:vAlign w:val="bottom"/>
            <w:hideMark/>
          </w:tcPr>
          <w:p w14:paraId="43ACCC82"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2379</w:t>
            </w:r>
          </w:p>
        </w:tc>
        <w:tc>
          <w:tcPr>
            <w:tcW w:w="946" w:type="dxa"/>
            <w:tcBorders>
              <w:top w:val="nil"/>
              <w:left w:val="nil"/>
              <w:bottom w:val="nil"/>
              <w:right w:val="nil"/>
            </w:tcBorders>
            <w:shd w:val="clear" w:color="000000" w:fill="FCFCFF"/>
            <w:noWrap/>
            <w:vAlign w:val="bottom"/>
            <w:hideMark/>
          </w:tcPr>
          <w:p w14:paraId="572E6261"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24713</w:t>
            </w:r>
          </w:p>
        </w:tc>
        <w:tc>
          <w:tcPr>
            <w:tcW w:w="946" w:type="dxa"/>
            <w:tcBorders>
              <w:top w:val="nil"/>
              <w:left w:val="nil"/>
              <w:bottom w:val="nil"/>
              <w:right w:val="nil"/>
            </w:tcBorders>
            <w:shd w:val="clear" w:color="000000" w:fill="FCFCFF"/>
            <w:noWrap/>
            <w:vAlign w:val="bottom"/>
            <w:hideMark/>
          </w:tcPr>
          <w:p w14:paraId="29810432"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6963</w:t>
            </w:r>
          </w:p>
        </w:tc>
        <w:tc>
          <w:tcPr>
            <w:tcW w:w="855" w:type="dxa"/>
            <w:tcBorders>
              <w:top w:val="nil"/>
              <w:left w:val="nil"/>
              <w:bottom w:val="nil"/>
              <w:right w:val="nil"/>
            </w:tcBorders>
            <w:shd w:val="clear" w:color="000000" w:fill="FCFCFF"/>
            <w:noWrap/>
            <w:vAlign w:val="bottom"/>
            <w:hideMark/>
          </w:tcPr>
          <w:p w14:paraId="558ACDA7"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1391</w:t>
            </w:r>
          </w:p>
        </w:tc>
        <w:tc>
          <w:tcPr>
            <w:tcW w:w="855" w:type="dxa"/>
            <w:tcBorders>
              <w:top w:val="nil"/>
              <w:left w:val="nil"/>
              <w:bottom w:val="nil"/>
              <w:right w:val="nil"/>
            </w:tcBorders>
            <w:shd w:val="clear" w:color="000000" w:fill="FCFCFF"/>
            <w:noWrap/>
            <w:vAlign w:val="bottom"/>
            <w:hideMark/>
          </w:tcPr>
          <w:p w14:paraId="49005131"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6822</w:t>
            </w:r>
          </w:p>
        </w:tc>
        <w:tc>
          <w:tcPr>
            <w:tcW w:w="855" w:type="dxa"/>
            <w:tcBorders>
              <w:top w:val="nil"/>
              <w:left w:val="nil"/>
              <w:bottom w:val="nil"/>
              <w:right w:val="nil"/>
            </w:tcBorders>
            <w:shd w:val="clear" w:color="000000" w:fill="FCFCFF"/>
            <w:noWrap/>
            <w:vAlign w:val="bottom"/>
            <w:hideMark/>
          </w:tcPr>
          <w:p w14:paraId="2C379041"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16073</w:t>
            </w:r>
          </w:p>
        </w:tc>
        <w:tc>
          <w:tcPr>
            <w:tcW w:w="855" w:type="dxa"/>
            <w:tcBorders>
              <w:top w:val="nil"/>
              <w:left w:val="nil"/>
              <w:bottom w:val="nil"/>
              <w:right w:val="nil"/>
            </w:tcBorders>
            <w:shd w:val="clear" w:color="000000" w:fill="FCFCFF"/>
            <w:noWrap/>
            <w:vAlign w:val="bottom"/>
            <w:hideMark/>
          </w:tcPr>
          <w:p w14:paraId="6AA5E414"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20657</w:t>
            </w:r>
          </w:p>
        </w:tc>
        <w:tc>
          <w:tcPr>
            <w:tcW w:w="855" w:type="dxa"/>
            <w:tcBorders>
              <w:top w:val="nil"/>
              <w:left w:val="nil"/>
              <w:bottom w:val="nil"/>
              <w:right w:val="nil"/>
            </w:tcBorders>
            <w:shd w:val="clear" w:color="000000" w:fill="FCFCFF"/>
            <w:noWrap/>
            <w:vAlign w:val="bottom"/>
            <w:hideMark/>
          </w:tcPr>
          <w:p w14:paraId="792BC4A1"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1706</w:t>
            </w:r>
          </w:p>
        </w:tc>
        <w:tc>
          <w:tcPr>
            <w:tcW w:w="855" w:type="dxa"/>
            <w:tcBorders>
              <w:top w:val="nil"/>
              <w:left w:val="nil"/>
              <w:bottom w:val="nil"/>
              <w:right w:val="nil"/>
            </w:tcBorders>
            <w:shd w:val="clear" w:color="000000" w:fill="FCFCFF"/>
            <w:noWrap/>
            <w:vAlign w:val="bottom"/>
            <w:hideMark/>
          </w:tcPr>
          <w:p w14:paraId="1F234DE0"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2780</w:t>
            </w:r>
          </w:p>
        </w:tc>
      </w:tr>
      <w:tr w:rsidR="00AD0262" w:rsidRPr="0096205B" w14:paraId="602FFFE4" w14:textId="77777777" w:rsidTr="003A092E">
        <w:trPr>
          <w:trHeight w:val="290"/>
        </w:trPr>
        <w:tc>
          <w:tcPr>
            <w:tcW w:w="1560" w:type="dxa"/>
            <w:tcBorders>
              <w:top w:val="nil"/>
              <w:left w:val="nil"/>
              <w:bottom w:val="nil"/>
              <w:right w:val="nil"/>
            </w:tcBorders>
            <w:shd w:val="clear" w:color="auto" w:fill="auto"/>
            <w:noWrap/>
            <w:vAlign w:val="bottom"/>
            <w:hideMark/>
          </w:tcPr>
          <w:p w14:paraId="502014CC" w14:textId="77777777" w:rsidR="00AD0262" w:rsidRPr="0096205B" w:rsidRDefault="00AD0262" w:rsidP="00AD0262">
            <w:pPr>
              <w:spacing w:after="0" w:line="240" w:lineRule="auto"/>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Paper &amp; Pulp</w:t>
            </w:r>
          </w:p>
        </w:tc>
        <w:tc>
          <w:tcPr>
            <w:tcW w:w="807" w:type="dxa"/>
            <w:tcBorders>
              <w:top w:val="nil"/>
              <w:left w:val="nil"/>
              <w:bottom w:val="nil"/>
              <w:right w:val="nil"/>
            </w:tcBorders>
            <w:shd w:val="clear" w:color="000000" w:fill="FCFCFF"/>
            <w:noWrap/>
            <w:vAlign w:val="bottom"/>
            <w:hideMark/>
          </w:tcPr>
          <w:p w14:paraId="79CAA89A"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52970</w:t>
            </w:r>
          </w:p>
        </w:tc>
        <w:tc>
          <w:tcPr>
            <w:tcW w:w="946" w:type="dxa"/>
            <w:tcBorders>
              <w:top w:val="nil"/>
              <w:left w:val="nil"/>
              <w:bottom w:val="nil"/>
              <w:right w:val="nil"/>
            </w:tcBorders>
            <w:shd w:val="clear" w:color="000000" w:fill="FCF9FC"/>
            <w:noWrap/>
            <w:vAlign w:val="bottom"/>
            <w:hideMark/>
          </w:tcPr>
          <w:p w14:paraId="6EB31B9F"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306068</w:t>
            </w:r>
          </w:p>
        </w:tc>
        <w:tc>
          <w:tcPr>
            <w:tcW w:w="946" w:type="dxa"/>
            <w:tcBorders>
              <w:top w:val="nil"/>
              <w:left w:val="nil"/>
              <w:bottom w:val="nil"/>
              <w:right w:val="nil"/>
            </w:tcBorders>
            <w:shd w:val="clear" w:color="000000" w:fill="FCFAFD"/>
            <w:noWrap/>
            <w:vAlign w:val="bottom"/>
            <w:hideMark/>
          </w:tcPr>
          <w:p w14:paraId="68379061"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200277</w:t>
            </w:r>
          </w:p>
        </w:tc>
        <w:tc>
          <w:tcPr>
            <w:tcW w:w="855" w:type="dxa"/>
            <w:tcBorders>
              <w:top w:val="nil"/>
              <w:left w:val="nil"/>
              <w:bottom w:val="nil"/>
              <w:right w:val="nil"/>
            </w:tcBorders>
            <w:shd w:val="clear" w:color="000000" w:fill="FCFCFF"/>
            <w:noWrap/>
            <w:vAlign w:val="bottom"/>
            <w:hideMark/>
          </w:tcPr>
          <w:p w14:paraId="36AACF8D"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86177</w:t>
            </w:r>
          </w:p>
        </w:tc>
        <w:tc>
          <w:tcPr>
            <w:tcW w:w="855" w:type="dxa"/>
            <w:tcBorders>
              <w:top w:val="nil"/>
              <w:left w:val="nil"/>
              <w:bottom w:val="nil"/>
              <w:right w:val="nil"/>
            </w:tcBorders>
            <w:shd w:val="clear" w:color="000000" w:fill="FCF8FB"/>
            <w:noWrap/>
            <w:vAlign w:val="bottom"/>
            <w:hideMark/>
          </w:tcPr>
          <w:p w14:paraId="51E926CB"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453244</w:t>
            </w:r>
          </w:p>
        </w:tc>
        <w:tc>
          <w:tcPr>
            <w:tcW w:w="855" w:type="dxa"/>
            <w:tcBorders>
              <w:top w:val="nil"/>
              <w:left w:val="nil"/>
              <w:bottom w:val="nil"/>
              <w:right w:val="nil"/>
            </w:tcBorders>
            <w:shd w:val="clear" w:color="000000" w:fill="FCF9FC"/>
            <w:noWrap/>
            <w:vAlign w:val="bottom"/>
            <w:hideMark/>
          </w:tcPr>
          <w:p w14:paraId="78821A07"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372407</w:t>
            </w:r>
          </w:p>
        </w:tc>
        <w:tc>
          <w:tcPr>
            <w:tcW w:w="855" w:type="dxa"/>
            <w:tcBorders>
              <w:top w:val="nil"/>
              <w:left w:val="nil"/>
              <w:bottom w:val="nil"/>
              <w:right w:val="nil"/>
            </w:tcBorders>
            <w:shd w:val="clear" w:color="000000" w:fill="FCFAFD"/>
            <w:noWrap/>
            <w:vAlign w:val="bottom"/>
            <w:hideMark/>
          </w:tcPr>
          <w:p w14:paraId="322D680B"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207914</w:t>
            </w:r>
          </w:p>
        </w:tc>
        <w:tc>
          <w:tcPr>
            <w:tcW w:w="855" w:type="dxa"/>
            <w:tcBorders>
              <w:top w:val="nil"/>
              <w:left w:val="nil"/>
              <w:bottom w:val="nil"/>
              <w:right w:val="nil"/>
            </w:tcBorders>
            <w:shd w:val="clear" w:color="000000" w:fill="FCFBFE"/>
            <w:noWrap/>
            <w:vAlign w:val="bottom"/>
            <w:hideMark/>
          </w:tcPr>
          <w:p w14:paraId="12FD3E3F"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135395</w:t>
            </w:r>
          </w:p>
        </w:tc>
        <w:tc>
          <w:tcPr>
            <w:tcW w:w="855" w:type="dxa"/>
            <w:tcBorders>
              <w:top w:val="nil"/>
              <w:left w:val="nil"/>
              <w:bottom w:val="nil"/>
              <w:right w:val="nil"/>
            </w:tcBorders>
            <w:shd w:val="clear" w:color="000000" w:fill="FCFBFE"/>
            <w:noWrap/>
            <w:vAlign w:val="bottom"/>
            <w:hideMark/>
          </w:tcPr>
          <w:p w14:paraId="1849BEF8"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112465</w:t>
            </w:r>
          </w:p>
        </w:tc>
      </w:tr>
      <w:tr w:rsidR="00AD0262" w:rsidRPr="0096205B" w14:paraId="7CBDFF74" w14:textId="77777777" w:rsidTr="003A092E">
        <w:trPr>
          <w:trHeight w:val="290"/>
        </w:trPr>
        <w:tc>
          <w:tcPr>
            <w:tcW w:w="1560" w:type="dxa"/>
            <w:tcBorders>
              <w:top w:val="nil"/>
              <w:left w:val="nil"/>
              <w:bottom w:val="nil"/>
              <w:right w:val="nil"/>
            </w:tcBorders>
            <w:shd w:val="clear" w:color="auto" w:fill="auto"/>
            <w:noWrap/>
            <w:vAlign w:val="bottom"/>
            <w:hideMark/>
          </w:tcPr>
          <w:p w14:paraId="2C78B8D4" w14:textId="77777777" w:rsidR="00AD0262" w:rsidRPr="0096205B" w:rsidRDefault="00AD0262" w:rsidP="00AD0262">
            <w:pPr>
              <w:spacing w:after="0" w:line="240" w:lineRule="auto"/>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Wood processing</w:t>
            </w:r>
          </w:p>
        </w:tc>
        <w:tc>
          <w:tcPr>
            <w:tcW w:w="807" w:type="dxa"/>
            <w:tcBorders>
              <w:top w:val="nil"/>
              <w:left w:val="nil"/>
              <w:bottom w:val="nil"/>
              <w:right w:val="nil"/>
            </w:tcBorders>
            <w:shd w:val="clear" w:color="000000" w:fill="FCFCFF"/>
            <w:noWrap/>
            <w:vAlign w:val="bottom"/>
            <w:hideMark/>
          </w:tcPr>
          <w:p w14:paraId="2E575F2E"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354</w:t>
            </w:r>
          </w:p>
        </w:tc>
        <w:tc>
          <w:tcPr>
            <w:tcW w:w="946" w:type="dxa"/>
            <w:tcBorders>
              <w:top w:val="nil"/>
              <w:left w:val="nil"/>
              <w:bottom w:val="nil"/>
              <w:right w:val="nil"/>
            </w:tcBorders>
            <w:shd w:val="clear" w:color="000000" w:fill="FCFCFF"/>
            <w:noWrap/>
            <w:vAlign w:val="bottom"/>
            <w:hideMark/>
          </w:tcPr>
          <w:p w14:paraId="68EB2A18"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4186</w:t>
            </w:r>
          </w:p>
        </w:tc>
        <w:tc>
          <w:tcPr>
            <w:tcW w:w="946" w:type="dxa"/>
            <w:tcBorders>
              <w:top w:val="nil"/>
              <w:left w:val="nil"/>
              <w:bottom w:val="nil"/>
              <w:right w:val="nil"/>
            </w:tcBorders>
            <w:shd w:val="clear" w:color="000000" w:fill="FCFCFF"/>
            <w:noWrap/>
            <w:vAlign w:val="bottom"/>
            <w:hideMark/>
          </w:tcPr>
          <w:p w14:paraId="20BAD860"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212</w:t>
            </w:r>
          </w:p>
        </w:tc>
        <w:tc>
          <w:tcPr>
            <w:tcW w:w="855" w:type="dxa"/>
            <w:tcBorders>
              <w:top w:val="nil"/>
              <w:left w:val="nil"/>
              <w:bottom w:val="nil"/>
              <w:right w:val="nil"/>
            </w:tcBorders>
            <w:shd w:val="clear" w:color="000000" w:fill="FCFCFF"/>
            <w:noWrap/>
            <w:vAlign w:val="bottom"/>
            <w:hideMark/>
          </w:tcPr>
          <w:p w14:paraId="3B0BA5CE"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3381</w:t>
            </w:r>
          </w:p>
        </w:tc>
        <w:tc>
          <w:tcPr>
            <w:tcW w:w="855" w:type="dxa"/>
            <w:tcBorders>
              <w:top w:val="nil"/>
              <w:left w:val="nil"/>
              <w:bottom w:val="nil"/>
              <w:right w:val="nil"/>
            </w:tcBorders>
            <w:shd w:val="clear" w:color="000000" w:fill="FCFCFF"/>
            <w:noWrap/>
            <w:vAlign w:val="bottom"/>
            <w:hideMark/>
          </w:tcPr>
          <w:p w14:paraId="48E49BE3"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3990</w:t>
            </w:r>
          </w:p>
        </w:tc>
        <w:tc>
          <w:tcPr>
            <w:tcW w:w="855" w:type="dxa"/>
            <w:tcBorders>
              <w:top w:val="nil"/>
              <w:left w:val="nil"/>
              <w:bottom w:val="nil"/>
              <w:right w:val="nil"/>
            </w:tcBorders>
            <w:shd w:val="clear" w:color="000000" w:fill="FCFCFF"/>
            <w:noWrap/>
            <w:vAlign w:val="bottom"/>
            <w:hideMark/>
          </w:tcPr>
          <w:p w14:paraId="053D3B52"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3849</w:t>
            </w:r>
          </w:p>
        </w:tc>
        <w:tc>
          <w:tcPr>
            <w:tcW w:w="855" w:type="dxa"/>
            <w:tcBorders>
              <w:top w:val="nil"/>
              <w:left w:val="nil"/>
              <w:bottom w:val="nil"/>
              <w:right w:val="nil"/>
            </w:tcBorders>
            <w:shd w:val="clear" w:color="000000" w:fill="FCFCFF"/>
            <w:noWrap/>
            <w:vAlign w:val="bottom"/>
            <w:hideMark/>
          </w:tcPr>
          <w:p w14:paraId="191962D4"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3450</w:t>
            </w:r>
          </w:p>
        </w:tc>
        <w:tc>
          <w:tcPr>
            <w:tcW w:w="855" w:type="dxa"/>
            <w:tcBorders>
              <w:top w:val="nil"/>
              <w:left w:val="nil"/>
              <w:bottom w:val="nil"/>
              <w:right w:val="nil"/>
            </w:tcBorders>
            <w:shd w:val="clear" w:color="000000" w:fill="FCFCFF"/>
            <w:noWrap/>
            <w:vAlign w:val="bottom"/>
            <w:hideMark/>
          </w:tcPr>
          <w:p w14:paraId="7DF10EAB"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3636</w:t>
            </w:r>
          </w:p>
        </w:tc>
        <w:tc>
          <w:tcPr>
            <w:tcW w:w="855" w:type="dxa"/>
            <w:tcBorders>
              <w:top w:val="nil"/>
              <w:left w:val="nil"/>
              <w:bottom w:val="nil"/>
              <w:right w:val="nil"/>
            </w:tcBorders>
            <w:shd w:val="clear" w:color="000000" w:fill="FCFCFF"/>
            <w:noWrap/>
            <w:vAlign w:val="bottom"/>
            <w:hideMark/>
          </w:tcPr>
          <w:p w14:paraId="23CCA40B"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645</w:t>
            </w:r>
          </w:p>
        </w:tc>
      </w:tr>
      <w:tr w:rsidR="00AD0262" w:rsidRPr="0096205B" w14:paraId="0267BFC9" w14:textId="77777777" w:rsidTr="003A092E">
        <w:trPr>
          <w:trHeight w:val="290"/>
        </w:trPr>
        <w:tc>
          <w:tcPr>
            <w:tcW w:w="1560" w:type="dxa"/>
            <w:tcBorders>
              <w:top w:val="nil"/>
              <w:left w:val="nil"/>
              <w:bottom w:val="nil"/>
              <w:right w:val="nil"/>
            </w:tcBorders>
            <w:shd w:val="clear" w:color="auto" w:fill="auto"/>
            <w:noWrap/>
            <w:vAlign w:val="bottom"/>
            <w:hideMark/>
          </w:tcPr>
          <w:p w14:paraId="1FFDED98" w14:textId="77777777" w:rsidR="00AD0262" w:rsidRPr="0096205B" w:rsidRDefault="00AD0262" w:rsidP="00AD0262">
            <w:pPr>
              <w:spacing w:after="0" w:line="240" w:lineRule="auto"/>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Chemical industry</w:t>
            </w:r>
          </w:p>
        </w:tc>
        <w:tc>
          <w:tcPr>
            <w:tcW w:w="807" w:type="dxa"/>
            <w:tcBorders>
              <w:top w:val="nil"/>
              <w:left w:val="nil"/>
              <w:bottom w:val="nil"/>
              <w:right w:val="nil"/>
            </w:tcBorders>
            <w:shd w:val="clear" w:color="000000" w:fill="FCFCFF"/>
            <w:noWrap/>
            <w:vAlign w:val="bottom"/>
            <w:hideMark/>
          </w:tcPr>
          <w:p w14:paraId="6B909BC9"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24345</w:t>
            </w:r>
          </w:p>
        </w:tc>
        <w:tc>
          <w:tcPr>
            <w:tcW w:w="946" w:type="dxa"/>
            <w:tcBorders>
              <w:top w:val="nil"/>
              <w:left w:val="nil"/>
              <w:bottom w:val="nil"/>
              <w:right w:val="nil"/>
            </w:tcBorders>
            <w:shd w:val="clear" w:color="000000" w:fill="FCFAFD"/>
            <w:noWrap/>
            <w:vAlign w:val="bottom"/>
            <w:hideMark/>
          </w:tcPr>
          <w:p w14:paraId="25B5575F"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284506</w:t>
            </w:r>
          </w:p>
        </w:tc>
        <w:tc>
          <w:tcPr>
            <w:tcW w:w="946" w:type="dxa"/>
            <w:tcBorders>
              <w:top w:val="nil"/>
              <w:left w:val="nil"/>
              <w:bottom w:val="nil"/>
              <w:right w:val="nil"/>
            </w:tcBorders>
            <w:shd w:val="clear" w:color="000000" w:fill="FCFBFE"/>
            <w:noWrap/>
            <w:vAlign w:val="bottom"/>
            <w:hideMark/>
          </w:tcPr>
          <w:p w14:paraId="38E599F9"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142703</w:t>
            </w:r>
          </w:p>
        </w:tc>
        <w:tc>
          <w:tcPr>
            <w:tcW w:w="855" w:type="dxa"/>
            <w:tcBorders>
              <w:top w:val="nil"/>
              <w:left w:val="nil"/>
              <w:bottom w:val="nil"/>
              <w:right w:val="nil"/>
            </w:tcBorders>
            <w:shd w:val="clear" w:color="000000" w:fill="FCFCFF"/>
            <w:noWrap/>
            <w:vAlign w:val="bottom"/>
            <w:hideMark/>
          </w:tcPr>
          <w:p w14:paraId="5B50C3B7"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56141</w:t>
            </w:r>
          </w:p>
        </w:tc>
        <w:tc>
          <w:tcPr>
            <w:tcW w:w="855" w:type="dxa"/>
            <w:tcBorders>
              <w:top w:val="nil"/>
              <w:left w:val="nil"/>
              <w:bottom w:val="nil"/>
              <w:right w:val="nil"/>
            </w:tcBorders>
            <w:shd w:val="clear" w:color="000000" w:fill="FCFCFF"/>
            <w:noWrap/>
            <w:vAlign w:val="bottom"/>
            <w:hideMark/>
          </w:tcPr>
          <w:p w14:paraId="447130A7"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79028</w:t>
            </w:r>
          </w:p>
        </w:tc>
        <w:tc>
          <w:tcPr>
            <w:tcW w:w="855" w:type="dxa"/>
            <w:tcBorders>
              <w:top w:val="nil"/>
              <w:left w:val="nil"/>
              <w:bottom w:val="nil"/>
              <w:right w:val="nil"/>
            </w:tcBorders>
            <w:shd w:val="clear" w:color="000000" w:fill="FCF8FA"/>
            <w:noWrap/>
            <w:vAlign w:val="bottom"/>
            <w:hideMark/>
          </w:tcPr>
          <w:p w14:paraId="45644318"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490978</w:t>
            </w:r>
          </w:p>
        </w:tc>
        <w:tc>
          <w:tcPr>
            <w:tcW w:w="855" w:type="dxa"/>
            <w:tcBorders>
              <w:top w:val="nil"/>
              <w:left w:val="nil"/>
              <w:bottom w:val="nil"/>
              <w:right w:val="nil"/>
            </w:tcBorders>
            <w:shd w:val="clear" w:color="000000" w:fill="FCFCFF"/>
            <w:noWrap/>
            <w:vAlign w:val="bottom"/>
            <w:hideMark/>
          </w:tcPr>
          <w:p w14:paraId="326ED40D"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41394</w:t>
            </w:r>
          </w:p>
        </w:tc>
        <w:tc>
          <w:tcPr>
            <w:tcW w:w="855" w:type="dxa"/>
            <w:tcBorders>
              <w:top w:val="nil"/>
              <w:left w:val="nil"/>
              <w:bottom w:val="nil"/>
              <w:right w:val="nil"/>
            </w:tcBorders>
            <w:shd w:val="clear" w:color="000000" w:fill="FCF2F5"/>
            <w:noWrap/>
            <w:vAlign w:val="bottom"/>
            <w:hideMark/>
          </w:tcPr>
          <w:p w14:paraId="60C9B284"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1066404</w:t>
            </w:r>
          </w:p>
        </w:tc>
        <w:tc>
          <w:tcPr>
            <w:tcW w:w="855" w:type="dxa"/>
            <w:tcBorders>
              <w:top w:val="nil"/>
              <w:left w:val="nil"/>
              <w:bottom w:val="nil"/>
              <w:right w:val="nil"/>
            </w:tcBorders>
            <w:shd w:val="clear" w:color="000000" w:fill="FCFCFF"/>
            <w:noWrap/>
            <w:vAlign w:val="bottom"/>
            <w:hideMark/>
          </w:tcPr>
          <w:p w14:paraId="34D249D8"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38004</w:t>
            </w:r>
          </w:p>
        </w:tc>
      </w:tr>
      <w:tr w:rsidR="00AD0262" w:rsidRPr="0096205B" w14:paraId="59A95BE0" w14:textId="77777777" w:rsidTr="003A092E">
        <w:trPr>
          <w:trHeight w:val="290"/>
        </w:trPr>
        <w:tc>
          <w:tcPr>
            <w:tcW w:w="1560" w:type="dxa"/>
            <w:tcBorders>
              <w:top w:val="nil"/>
              <w:left w:val="nil"/>
              <w:bottom w:val="nil"/>
              <w:right w:val="nil"/>
            </w:tcBorders>
            <w:shd w:val="clear" w:color="auto" w:fill="auto"/>
            <w:noWrap/>
            <w:vAlign w:val="bottom"/>
            <w:hideMark/>
          </w:tcPr>
          <w:p w14:paraId="61352D1A" w14:textId="77777777" w:rsidR="00AD0262" w:rsidRPr="0096205B" w:rsidRDefault="00AD0262" w:rsidP="00AD0262">
            <w:pPr>
              <w:spacing w:after="0" w:line="240" w:lineRule="auto"/>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Other industry</w:t>
            </w:r>
          </w:p>
        </w:tc>
        <w:tc>
          <w:tcPr>
            <w:tcW w:w="807" w:type="dxa"/>
            <w:tcBorders>
              <w:top w:val="nil"/>
              <w:left w:val="nil"/>
              <w:bottom w:val="nil"/>
              <w:right w:val="nil"/>
            </w:tcBorders>
            <w:shd w:val="clear" w:color="000000" w:fill="FCFCFF"/>
            <w:noWrap/>
            <w:vAlign w:val="bottom"/>
            <w:hideMark/>
          </w:tcPr>
          <w:p w14:paraId="5010294B"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11254</w:t>
            </w:r>
          </w:p>
        </w:tc>
        <w:tc>
          <w:tcPr>
            <w:tcW w:w="946" w:type="dxa"/>
            <w:tcBorders>
              <w:top w:val="nil"/>
              <w:left w:val="nil"/>
              <w:bottom w:val="nil"/>
              <w:right w:val="nil"/>
            </w:tcBorders>
            <w:shd w:val="clear" w:color="000000" w:fill="FCFCFF"/>
            <w:noWrap/>
            <w:vAlign w:val="bottom"/>
            <w:hideMark/>
          </w:tcPr>
          <w:p w14:paraId="170D13D7"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89149</w:t>
            </w:r>
          </w:p>
        </w:tc>
        <w:tc>
          <w:tcPr>
            <w:tcW w:w="946" w:type="dxa"/>
            <w:tcBorders>
              <w:top w:val="nil"/>
              <w:left w:val="nil"/>
              <w:bottom w:val="nil"/>
              <w:right w:val="nil"/>
            </w:tcBorders>
            <w:shd w:val="clear" w:color="000000" w:fill="FCFCFF"/>
            <w:noWrap/>
            <w:vAlign w:val="bottom"/>
            <w:hideMark/>
          </w:tcPr>
          <w:p w14:paraId="6BBEE0AA"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65613</w:t>
            </w:r>
          </w:p>
        </w:tc>
        <w:tc>
          <w:tcPr>
            <w:tcW w:w="855" w:type="dxa"/>
            <w:tcBorders>
              <w:top w:val="nil"/>
              <w:left w:val="nil"/>
              <w:bottom w:val="nil"/>
              <w:right w:val="nil"/>
            </w:tcBorders>
            <w:shd w:val="clear" w:color="000000" w:fill="FCFAFD"/>
            <w:noWrap/>
            <w:vAlign w:val="bottom"/>
            <w:hideMark/>
          </w:tcPr>
          <w:p w14:paraId="14BDD77E"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206213</w:t>
            </w:r>
          </w:p>
        </w:tc>
        <w:tc>
          <w:tcPr>
            <w:tcW w:w="855" w:type="dxa"/>
            <w:tcBorders>
              <w:top w:val="nil"/>
              <w:left w:val="nil"/>
              <w:bottom w:val="nil"/>
              <w:right w:val="nil"/>
            </w:tcBorders>
            <w:shd w:val="clear" w:color="000000" w:fill="FCEFF2"/>
            <w:noWrap/>
            <w:vAlign w:val="bottom"/>
            <w:hideMark/>
          </w:tcPr>
          <w:p w14:paraId="5200A875"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1362358</w:t>
            </w:r>
          </w:p>
        </w:tc>
        <w:tc>
          <w:tcPr>
            <w:tcW w:w="855" w:type="dxa"/>
            <w:tcBorders>
              <w:top w:val="nil"/>
              <w:left w:val="nil"/>
              <w:bottom w:val="nil"/>
              <w:right w:val="nil"/>
            </w:tcBorders>
            <w:shd w:val="clear" w:color="000000" w:fill="FCE5E7"/>
            <w:noWrap/>
            <w:vAlign w:val="bottom"/>
            <w:hideMark/>
          </w:tcPr>
          <w:p w14:paraId="7E4B665E"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2350468</w:t>
            </w:r>
          </w:p>
        </w:tc>
        <w:tc>
          <w:tcPr>
            <w:tcW w:w="855" w:type="dxa"/>
            <w:tcBorders>
              <w:top w:val="nil"/>
              <w:left w:val="nil"/>
              <w:bottom w:val="nil"/>
              <w:right w:val="nil"/>
            </w:tcBorders>
            <w:shd w:val="clear" w:color="000000" w:fill="FCFCFF"/>
            <w:noWrap/>
            <w:vAlign w:val="bottom"/>
            <w:hideMark/>
          </w:tcPr>
          <w:p w14:paraId="2DA32A7F"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53674</w:t>
            </w:r>
          </w:p>
        </w:tc>
        <w:tc>
          <w:tcPr>
            <w:tcW w:w="855" w:type="dxa"/>
            <w:tcBorders>
              <w:top w:val="nil"/>
              <w:left w:val="nil"/>
              <w:bottom w:val="nil"/>
              <w:right w:val="nil"/>
            </w:tcBorders>
            <w:shd w:val="clear" w:color="000000" w:fill="FCF7FA"/>
            <w:noWrap/>
            <w:vAlign w:val="bottom"/>
            <w:hideMark/>
          </w:tcPr>
          <w:p w14:paraId="67A217D6"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518853</w:t>
            </w:r>
          </w:p>
        </w:tc>
        <w:tc>
          <w:tcPr>
            <w:tcW w:w="855" w:type="dxa"/>
            <w:tcBorders>
              <w:top w:val="nil"/>
              <w:left w:val="nil"/>
              <w:bottom w:val="nil"/>
              <w:right w:val="nil"/>
            </w:tcBorders>
            <w:shd w:val="clear" w:color="000000" w:fill="FCFBFE"/>
            <w:noWrap/>
            <w:vAlign w:val="bottom"/>
            <w:hideMark/>
          </w:tcPr>
          <w:p w14:paraId="50795471"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121449</w:t>
            </w:r>
          </w:p>
        </w:tc>
      </w:tr>
      <w:tr w:rsidR="00AD0262" w:rsidRPr="0096205B" w14:paraId="478FE3E9" w14:textId="77777777" w:rsidTr="003A092E">
        <w:trPr>
          <w:trHeight w:val="290"/>
        </w:trPr>
        <w:tc>
          <w:tcPr>
            <w:tcW w:w="1560" w:type="dxa"/>
            <w:tcBorders>
              <w:top w:val="nil"/>
              <w:left w:val="nil"/>
              <w:bottom w:val="nil"/>
              <w:right w:val="nil"/>
            </w:tcBorders>
            <w:shd w:val="clear" w:color="auto" w:fill="auto"/>
            <w:noWrap/>
            <w:vAlign w:val="bottom"/>
            <w:hideMark/>
          </w:tcPr>
          <w:p w14:paraId="51367EA2" w14:textId="77777777" w:rsidR="00AD0262" w:rsidRPr="0096205B" w:rsidRDefault="00AD0262" w:rsidP="00AD0262">
            <w:pPr>
              <w:spacing w:after="0" w:line="240" w:lineRule="auto"/>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Fossil fuel refining &amp; energy services</w:t>
            </w:r>
          </w:p>
        </w:tc>
        <w:tc>
          <w:tcPr>
            <w:tcW w:w="807" w:type="dxa"/>
            <w:tcBorders>
              <w:top w:val="nil"/>
              <w:left w:val="nil"/>
              <w:bottom w:val="nil"/>
              <w:right w:val="nil"/>
            </w:tcBorders>
            <w:shd w:val="clear" w:color="000000" w:fill="FCFAFD"/>
            <w:noWrap/>
            <w:vAlign w:val="bottom"/>
            <w:hideMark/>
          </w:tcPr>
          <w:p w14:paraId="32A4FA06"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259800</w:t>
            </w:r>
          </w:p>
        </w:tc>
        <w:tc>
          <w:tcPr>
            <w:tcW w:w="946" w:type="dxa"/>
            <w:tcBorders>
              <w:top w:val="nil"/>
              <w:left w:val="nil"/>
              <w:bottom w:val="nil"/>
              <w:right w:val="nil"/>
            </w:tcBorders>
            <w:shd w:val="clear" w:color="000000" w:fill="F8696B"/>
            <w:noWrap/>
            <w:vAlign w:val="bottom"/>
            <w:hideMark/>
          </w:tcPr>
          <w:p w14:paraId="7E18849A"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14467728</w:t>
            </w:r>
          </w:p>
        </w:tc>
        <w:tc>
          <w:tcPr>
            <w:tcW w:w="946" w:type="dxa"/>
            <w:tcBorders>
              <w:top w:val="nil"/>
              <w:left w:val="nil"/>
              <w:bottom w:val="nil"/>
              <w:right w:val="nil"/>
            </w:tcBorders>
            <w:shd w:val="clear" w:color="000000" w:fill="FA9699"/>
            <w:noWrap/>
            <w:vAlign w:val="bottom"/>
            <w:hideMark/>
          </w:tcPr>
          <w:p w14:paraId="0DA412A4"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10046634</w:t>
            </w:r>
          </w:p>
        </w:tc>
        <w:tc>
          <w:tcPr>
            <w:tcW w:w="855" w:type="dxa"/>
            <w:tcBorders>
              <w:top w:val="nil"/>
              <w:left w:val="nil"/>
              <w:bottom w:val="nil"/>
              <w:right w:val="nil"/>
            </w:tcBorders>
            <w:shd w:val="clear" w:color="000000" w:fill="FCF5F8"/>
            <w:noWrap/>
            <w:vAlign w:val="bottom"/>
            <w:hideMark/>
          </w:tcPr>
          <w:p w14:paraId="6A6BD972"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763161</w:t>
            </w:r>
          </w:p>
        </w:tc>
        <w:tc>
          <w:tcPr>
            <w:tcW w:w="855" w:type="dxa"/>
            <w:tcBorders>
              <w:top w:val="nil"/>
              <w:left w:val="nil"/>
              <w:bottom w:val="nil"/>
              <w:right w:val="nil"/>
            </w:tcBorders>
            <w:shd w:val="clear" w:color="000000" w:fill="FCF2F5"/>
            <w:noWrap/>
            <w:vAlign w:val="bottom"/>
            <w:hideMark/>
          </w:tcPr>
          <w:p w14:paraId="4681C946"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1041023</w:t>
            </w:r>
          </w:p>
        </w:tc>
        <w:tc>
          <w:tcPr>
            <w:tcW w:w="855" w:type="dxa"/>
            <w:tcBorders>
              <w:top w:val="nil"/>
              <w:left w:val="nil"/>
              <w:bottom w:val="nil"/>
              <w:right w:val="nil"/>
            </w:tcBorders>
            <w:shd w:val="clear" w:color="000000" w:fill="FCECEF"/>
            <w:noWrap/>
            <w:vAlign w:val="bottom"/>
            <w:hideMark/>
          </w:tcPr>
          <w:p w14:paraId="7C135A9E"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1611239</w:t>
            </w:r>
          </w:p>
        </w:tc>
        <w:tc>
          <w:tcPr>
            <w:tcW w:w="855" w:type="dxa"/>
            <w:tcBorders>
              <w:top w:val="nil"/>
              <w:left w:val="nil"/>
              <w:bottom w:val="nil"/>
              <w:right w:val="nil"/>
            </w:tcBorders>
            <w:shd w:val="clear" w:color="000000" w:fill="FCF5F8"/>
            <w:noWrap/>
            <w:vAlign w:val="bottom"/>
            <w:hideMark/>
          </w:tcPr>
          <w:p w14:paraId="0D885796"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714714</w:t>
            </w:r>
          </w:p>
        </w:tc>
        <w:tc>
          <w:tcPr>
            <w:tcW w:w="855" w:type="dxa"/>
            <w:tcBorders>
              <w:top w:val="nil"/>
              <w:left w:val="nil"/>
              <w:bottom w:val="nil"/>
              <w:right w:val="nil"/>
            </w:tcBorders>
            <w:shd w:val="clear" w:color="000000" w:fill="FCF5F8"/>
            <w:noWrap/>
            <w:vAlign w:val="bottom"/>
            <w:hideMark/>
          </w:tcPr>
          <w:p w14:paraId="4294D675"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720654</w:t>
            </w:r>
          </w:p>
        </w:tc>
        <w:tc>
          <w:tcPr>
            <w:tcW w:w="855" w:type="dxa"/>
            <w:tcBorders>
              <w:top w:val="nil"/>
              <w:left w:val="nil"/>
              <w:bottom w:val="nil"/>
              <w:right w:val="nil"/>
            </w:tcBorders>
            <w:shd w:val="clear" w:color="000000" w:fill="FCF9FC"/>
            <w:noWrap/>
            <w:vAlign w:val="bottom"/>
            <w:hideMark/>
          </w:tcPr>
          <w:p w14:paraId="62F40C7C"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315077</w:t>
            </w:r>
          </w:p>
        </w:tc>
      </w:tr>
      <w:tr w:rsidR="00AD0262" w:rsidRPr="0096205B" w14:paraId="4BEA4CED" w14:textId="77777777" w:rsidTr="003A092E">
        <w:trPr>
          <w:trHeight w:val="290"/>
        </w:trPr>
        <w:tc>
          <w:tcPr>
            <w:tcW w:w="1560" w:type="dxa"/>
            <w:tcBorders>
              <w:top w:val="nil"/>
              <w:left w:val="nil"/>
              <w:bottom w:val="nil"/>
              <w:right w:val="nil"/>
            </w:tcBorders>
            <w:shd w:val="clear" w:color="auto" w:fill="auto"/>
            <w:noWrap/>
            <w:vAlign w:val="bottom"/>
            <w:hideMark/>
          </w:tcPr>
          <w:p w14:paraId="76274CF0" w14:textId="77777777" w:rsidR="00AD0262" w:rsidRPr="0096205B" w:rsidRDefault="00AD0262" w:rsidP="00AD0262">
            <w:pPr>
              <w:spacing w:after="0" w:line="240" w:lineRule="auto"/>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Other services</w:t>
            </w:r>
          </w:p>
        </w:tc>
        <w:tc>
          <w:tcPr>
            <w:tcW w:w="807" w:type="dxa"/>
            <w:tcBorders>
              <w:top w:val="nil"/>
              <w:left w:val="nil"/>
              <w:bottom w:val="nil"/>
              <w:right w:val="nil"/>
            </w:tcBorders>
            <w:shd w:val="clear" w:color="000000" w:fill="FCFCFF"/>
            <w:noWrap/>
            <w:vAlign w:val="bottom"/>
            <w:hideMark/>
          </w:tcPr>
          <w:p w14:paraId="5CBF9796"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39738</w:t>
            </w:r>
          </w:p>
        </w:tc>
        <w:tc>
          <w:tcPr>
            <w:tcW w:w="946" w:type="dxa"/>
            <w:tcBorders>
              <w:top w:val="nil"/>
              <w:left w:val="nil"/>
              <w:bottom w:val="nil"/>
              <w:right w:val="nil"/>
            </w:tcBorders>
            <w:shd w:val="clear" w:color="000000" w:fill="FCF5F8"/>
            <w:noWrap/>
            <w:vAlign w:val="bottom"/>
            <w:hideMark/>
          </w:tcPr>
          <w:p w14:paraId="3D272DD5"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757805</w:t>
            </w:r>
          </w:p>
        </w:tc>
        <w:tc>
          <w:tcPr>
            <w:tcW w:w="946" w:type="dxa"/>
            <w:tcBorders>
              <w:top w:val="nil"/>
              <w:left w:val="nil"/>
              <w:bottom w:val="nil"/>
              <w:right w:val="nil"/>
            </w:tcBorders>
            <w:shd w:val="clear" w:color="000000" w:fill="FCF4F7"/>
            <w:noWrap/>
            <w:vAlign w:val="bottom"/>
            <w:hideMark/>
          </w:tcPr>
          <w:p w14:paraId="23162424"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868620</w:t>
            </w:r>
          </w:p>
        </w:tc>
        <w:tc>
          <w:tcPr>
            <w:tcW w:w="855" w:type="dxa"/>
            <w:tcBorders>
              <w:top w:val="nil"/>
              <w:left w:val="nil"/>
              <w:bottom w:val="nil"/>
              <w:right w:val="nil"/>
            </w:tcBorders>
            <w:shd w:val="clear" w:color="000000" w:fill="FCFCFF"/>
            <w:noWrap/>
            <w:vAlign w:val="bottom"/>
            <w:hideMark/>
          </w:tcPr>
          <w:p w14:paraId="237531CD"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84235</w:t>
            </w:r>
          </w:p>
        </w:tc>
        <w:tc>
          <w:tcPr>
            <w:tcW w:w="855" w:type="dxa"/>
            <w:tcBorders>
              <w:top w:val="nil"/>
              <w:left w:val="nil"/>
              <w:bottom w:val="nil"/>
              <w:right w:val="nil"/>
            </w:tcBorders>
            <w:shd w:val="clear" w:color="000000" w:fill="FCF9FC"/>
            <w:noWrap/>
            <w:vAlign w:val="bottom"/>
            <w:hideMark/>
          </w:tcPr>
          <w:p w14:paraId="62044C34"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378083</w:t>
            </w:r>
          </w:p>
        </w:tc>
        <w:tc>
          <w:tcPr>
            <w:tcW w:w="855" w:type="dxa"/>
            <w:tcBorders>
              <w:top w:val="nil"/>
              <w:left w:val="nil"/>
              <w:bottom w:val="nil"/>
              <w:right w:val="nil"/>
            </w:tcBorders>
            <w:shd w:val="clear" w:color="000000" w:fill="FCF8FB"/>
            <w:noWrap/>
            <w:vAlign w:val="bottom"/>
            <w:hideMark/>
          </w:tcPr>
          <w:p w14:paraId="59EC52B6"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466227</w:t>
            </w:r>
          </w:p>
        </w:tc>
        <w:tc>
          <w:tcPr>
            <w:tcW w:w="855" w:type="dxa"/>
            <w:tcBorders>
              <w:top w:val="nil"/>
              <w:left w:val="nil"/>
              <w:bottom w:val="nil"/>
              <w:right w:val="nil"/>
            </w:tcBorders>
            <w:shd w:val="clear" w:color="000000" w:fill="FCFBFE"/>
            <w:noWrap/>
            <w:vAlign w:val="bottom"/>
            <w:hideMark/>
          </w:tcPr>
          <w:p w14:paraId="5A2DF891"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163746</w:t>
            </w:r>
          </w:p>
        </w:tc>
        <w:tc>
          <w:tcPr>
            <w:tcW w:w="855" w:type="dxa"/>
            <w:tcBorders>
              <w:top w:val="nil"/>
              <w:left w:val="nil"/>
              <w:bottom w:val="nil"/>
              <w:right w:val="nil"/>
            </w:tcBorders>
            <w:shd w:val="clear" w:color="000000" w:fill="FCFBFE"/>
            <w:noWrap/>
            <w:vAlign w:val="bottom"/>
            <w:hideMark/>
          </w:tcPr>
          <w:p w14:paraId="30A5B475"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194911</w:t>
            </w:r>
          </w:p>
        </w:tc>
        <w:tc>
          <w:tcPr>
            <w:tcW w:w="855" w:type="dxa"/>
            <w:tcBorders>
              <w:top w:val="nil"/>
              <w:left w:val="nil"/>
              <w:bottom w:val="nil"/>
              <w:right w:val="nil"/>
            </w:tcBorders>
            <w:shd w:val="clear" w:color="000000" w:fill="FCFCFF"/>
            <w:noWrap/>
            <w:vAlign w:val="bottom"/>
            <w:hideMark/>
          </w:tcPr>
          <w:p w14:paraId="6008C7EA"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95458</w:t>
            </w:r>
          </w:p>
        </w:tc>
      </w:tr>
      <w:tr w:rsidR="00AD0262" w:rsidRPr="0096205B" w14:paraId="3BD78F27" w14:textId="77777777" w:rsidTr="003A092E">
        <w:trPr>
          <w:trHeight w:val="290"/>
        </w:trPr>
        <w:tc>
          <w:tcPr>
            <w:tcW w:w="1560" w:type="dxa"/>
            <w:tcBorders>
              <w:top w:val="nil"/>
              <w:left w:val="nil"/>
              <w:bottom w:val="nil"/>
              <w:right w:val="nil"/>
            </w:tcBorders>
            <w:shd w:val="clear" w:color="auto" w:fill="auto"/>
            <w:noWrap/>
            <w:vAlign w:val="bottom"/>
            <w:hideMark/>
          </w:tcPr>
          <w:p w14:paraId="7695EFAB" w14:textId="77777777" w:rsidR="00AD0262" w:rsidRPr="0096205B" w:rsidRDefault="00AD0262" w:rsidP="00AD0262">
            <w:pPr>
              <w:spacing w:after="0" w:line="240" w:lineRule="auto"/>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Government</w:t>
            </w:r>
          </w:p>
        </w:tc>
        <w:tc>
          <w:tcPr>
            <w:tcW w:w="807" w:type="dxa"/>
            <w:tcBorders>
              <w:top w:val="nil"/>
              <w:left w:val="nil"/>
              <w:bottom w:val="nil"/>
              <w:right w:val="nil"/>
            </w:tcBorders>
            <w:shd w:val="clear" w:color="000000" w:fill="FCFCFF"/>
            <w:noWrap/>
            <w:vAlign w:val="bottom"/>
            <w:hideMark/>
          </w:tcPr>
          <w:p w14:paraId="71186F93"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7016</w:t>
            </w:r>
          </w:p>
        </w:tc>
        <w:tc>
          <w:tcPr>
            <w:tcW w:w="946" w:type="dxa"/>
            <w:tcBorders>
              <w:top w:val="nil"/>
              <w:left w:val="nil"/>
              <w:bottom w:val="nil"/>
              <w:right w:val="nil"/>
            </w:tcBorders>
            <w:shd w:val="clear" w:color="000000" w:fill="FCFCFF"/>
            <w:noWrap/>
            <w:vAlign w:val="bottom"/>
            <w:hideMark/>
          </w:tcPr>
          <w:p w14:paraId="517D4F5D"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39107</w:t>
            </w:r>
          </w:p>
        </w:tc>
        <w:tc>
          <w:tcPr>
            <w:tcW w:w="946" w:type="dxa"/>
            <w:tcBorders>
              <w:top w:val="nil"/>
              <w:left w:val="nil"/>
              <w:bottom w:val="nil"/>
              <w:right w:val="nil"/>
            </w:tcBorders>
            <w:shd w:val="clear" w:color="000000" w:fill="FCFCFF"/>
            <w:noWrap/>
            <w:vAlign w:val="bottom"/>
            <w:hideMark/>
          </w:tcPr>
          <w:p w14:paraId="4F5A9174"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73662</w:t>
            </w:r>
          </w:p>
        </w:tc>
        <w:tc>
          <w:tcPr>
            <w:tcW w:w="855" w:type="dxa"/>
            <w:tcBorders>
              <w:top w:val="nil"/>
              <w:left w:val="nil"/>
              <w:bottom w:val="nil"/>
              <w:right w:val="nil"/>
            </w:tcBorders>
            <w:shd w:val="clear" w:color="000000" w:fill="FCFCFF"/>
            <w:noWrap/>
            <w:vAlign w:val="bottom"/>
            <w:hideMark/>
          </w:tcPr>
          <w:p w14:paraId="608AF3D8"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15442</w:t>
            </w:r>
          </w:p>
        </w:tc>
        <w:tc>
          <w:tcPr>
            <w:tcW w:w="855" w:type="dxa"/>
            <w:tcBorders>
              <w:top w:val="nil"/>
              <w:left w:val="nil"/>
              <w:bottom w:val="nil"/>
              <w:right w:val="nil"/>
            </w:tcBorders>
            <w:shd w:val="clear" w:color="000000" w:fill="FCFCFF"/>
            <w:noWrap/>
            <w:vAlign w:val="bottom"/>
            <w:hideMark/>
          </w:tcPr>
          <w:p w14:paraId="4DB9841A"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35384</w:t>
            </w:r>
          </w:p>
        </w:tc>
        <w:tc>
          <w:tcPr>
            <w:tcW w:w="855" w:type="dxa"/>
            <w:tcBorders>
              <w:top w:val="nil"/>
              <w:left w:val="nil"/>
              <w:bottom w:val="nil"/>
              <w:right w:val="nil"/>
            </w:tcBorders>
            <w:shd w:val="clear" w:color="000000" w:fill="FCFCFF"/>
            <w:noWrap/>
            <w:vAlign w:val="bottom"/>
            <w:hideMark/>
          </w:tcPr>
          <w:p w14:paraId="610DC318"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36647</w:t>
            </w:r>
          </w:p>
        </w:tc>
        <w:tc>
          <w:tcPr>
            <w:tcW w:w="855" w:type="dxa"/>
            <w:tcBorders>
              <w:top w:val="nil"/>
              <w:left w:val="nil"/>
              <w:bottom w:val="nil"/>
              <w:right w:val="nil"/>
            </w:tcBorders>
            <w:shd w:val="clear" w:color="000000" w:fill="FCFCFF"/>
            <w:noWrap/>
            <w:vAlign w:val="bottom"/>
            <w:hideMark/>
          </w:tcPr>
          <w:p w14:paraId="68024DE7"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16209</w:t>
            </w:r>
          </w:p>
        </w:tc>
        <w:tc>
          <w:tcPr>
            <w:tcW w:w="855" w:type="dxa"/>
            <w:tcBorders>
              <w:top w:val="nil"/>
              <w:left w:val="nil"/>
              <w:bottom w:val="nil"/>
              <w:right w:val="nil"/>
            </w:tcBorders>
            <w:shd w:val="clear" w:color="000000" w:fill="FCFCFF"/>
            <w:noWrap/>
            <w:vAlign w:val="bottom"/>
            <w:hideMark/>
          </w:tcPr>
          <w:p w14:paraId="3B737D1F"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21909</w:t>
            </w:r>
          </w:p>
        </w:tc>
        <w:tc>
          <w:tcPr>
            <w:tcW w:w="855" w:type="dxa"/>
            <w:tcBorders>
              <w:top w:val="nil"/>
              <w:left w:val="nil"/>
              <w:bottom w:val="nil"/>
              <w:right w:val="nil"/>
            </w:tcBorders>
            <w:shd w:val="clear" w:color="000000" w:fill="FCFCFF"/>
            <w:noWrap/>
            <w:vAlign w:val="bottom"/>
            <w:hideMark/>
          </w:tcPr>
          <w:p w14:paraId="5893DECF"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9578</w:t>
            </w:r>
          </w:p>
        </w:tc>
      </w:tr>
      <w:tr w:rsidR="00AD0262" w:rsidRPr="0096205B" w14:paraId="7E88A18E" w14:textId="77777777" w:rsidTr="003A092E">
        <w:trPr>
          <w:trHeight w:val="290"/>
        </w:trPr>
        <w:tc>
          <w:tcPr>
            <w:tcW w:w="1560" w:type="dxa"/>
            <w:tcBorders>
              <w:top w:val="nil"/>
              <w:left w:val="nil"/>
              <w:bottom w:val="nil"/>
              <w:right w:val="nil"/>
            </w:tcBorders>
            <w:shd w:val="clear" w:color="auto" w:fill="auto"/>
            <w:noWrap/>
            <w:vAlign w:val="bottom"/>
            <w:hideMark/>
          </w:tcPr>
          <w:p w14:paraId="579BB0D8" w14:textId="77777777" w:rsidR="00AD0262" w:rsidRPr="0096205B" w:rsidRDefault="00AD0262" w:rsidP="00AD0262">
            <w:pPr>
              <w:spacing w:after="0" w:line="240" w:lineRule="auto"/>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Final demand</w:t>
            </w:r>
          </w:p>
        </w:tc>
        <w:tc>
          <w:tcPr>
            <w:tcW w:w="807" w:type="dxa"/>
            <w:tcBorders>
              <w:top w:val="nil"/>
              <w:left w:val="nil"/>
              <w:bottom w:val="nil"/>
              <w:right w:val="nil"/>
            </w:tcBorders>
            <w:shd w:val="clear" w:color="000000" w:fill="FCFBFE"/>
            <w:noWrap/>
            <w:vAlign w:val="bottom"/>
            <w:hideMark/>
          </w:tcPr>
          <w:p w14:paraId="0ADC3AF8"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145989</w:t>
            </w:r>
          </w:p>
        </w:tc>
        <w:tc>
          <w:tcPr>
            <w:tcW w:w="946" w:type="dxa"/>
            <w:tcBorders>
              <w:top w:val="nil"/>
              <w:left w:val="nil"/>
              <w:bottom w:val="nil"/>
              <w:right w:val="nil"/>
            </w:tcBorders>
            <w:shd w:val="clear" w:color="000000" w:fill="FCE3E6"/>
            <w:noWrap/>
            <w:vAlign w:val="bottom"/>
            <w:hideMark/>
          </w:tcPr>
          <w:p w14:paraId="3DCEF02B"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2465964</w:t>
            </w:r>
          </w:p>
        </w:tc>
        <w:tc>
          <w:tcPr>
            <w:tcW w:w="946" w:type="dxa"/>
            <w:tcBorders>
              <w:top w:val="nil"/>
              <w:left w:val="nil"/>
              <w:bottom w:val="nil"/>
              <w:right w:val="nil"/>
            </w:tcBorders>
            <w:shd w:val="clear" w:color="000000" w:fill="FCE7EA"/>
            <w:noWrap/>
            <w:vAlign w:val="bottom"/>
            <w:hideMark/>
          </w:tcPr>
          <w:p w14:paraId="46E084AD"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2101297</w:t>
            </w:r>
          </w:p>
        </w:tc>
        <w:tc>
          <w:tcPr>
            <w:tcW w:w="855" w:type="dxa"/>
            <w:tcBorders>
              <w:top w:val="nil"/>
              <w:left w:val="nil"/>
              <w:bottom w:val="nil"/>
              <w:right w:val="nil"/>
            </w:tcBorders>
            <w:shd w:val="clear" w:color="000000" w:fill="FCF6F9"/>
            <w:noWrap/>
            <w:vAlign w:val="bottom"/>
            <w:hideMark/>
          </w:tcPr>
          <w:p w14:paraId="2E4EBFA2"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632072</w:t>
            </w:r>
          </w:p>
        </w:tc>
        <w:tc>
          <w:tcPr>
            <w:tcW w:w="855" w:type="dxa"/>
            <w:tcBorders>
              <w:top w:val="nil"/>
              <w:left w:val="nil"/>
              <w:bottom w:val="nil"/>
              <w:right w:val="nil"/>
            </w:tcBorders>
            <w:shd w:val="clear" w:color="000000" w:fill="FCEFF1"/>
            <w:noWrap/>
            <w:vAlign w:val="bottom"/>
            <w:hideMark/>
          </w:tcPr>
          <w:p w14:paraId="1E1A7B14"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1376789</w:t>
            </w:r>
          </w:p>
        </w:tc>
        <w:tc>
          <w:tcPr>
            <w:tcW w:w="855" w:type="dxa"/>
            <w:tcBorders>
              <w:top w:val="nil"/>
              <w:left w:val="nil"/>
              <w:bottom w:val="nil"/>
              <w:right w:val="nil"/>
            </w:tcBorders>
            <w:shd w:val="clear" w:color="000000" w:fill="FCEBEE"/>
            <w:noWrap/>
            <w:vAlign w:val="bottom"/>
            <w:hideMark/>
          </w:tcPr>
          <w:p w14:paraId="78F05DD8"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1725883</w:t>
            </w:r>
          </w:p>
        </w:tc>
        <w:tc>
          <w:tcPr>
            <w:tcW w:w="855" w:type="dxa"/>
            <w:tcBorders>
              <w:top w:val="nil"/>
              <w:left w:val="nil"/>
              <w:bottom w:val="nil"/>
              <w:right w:val="nil"/>
            </w:tcBorders>
            <w:shd w:val="clear" w:color="000000" w:fill="FCF5F8"/>
            <w:noWrap/>
            <w:vAlign w:val="bottom"/>
            <w:hideMark/>
          </w:tcPr>
          <w:p w14:paraId="384D0E6C"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711517</w:t>
            </w:r>
          </w:p>
        </w:tc>
        <w:tc>
          <w:tcPr>
            <w:tcW w:w="855" w:type="dxa"/>
            <w:tcBorders>
              <w:top w:val="nil"/>
              <w:left w:val="nil"/>
              <w:bottom w:val="nil"/>
              <w:right w:val="nil"/>
            </w:tcBorders>
            <w:shd w:val="clear" w:color="000000" w:fill="FCF4F7"/>
            <w:noWrap/>
            <w:vAlign w:val="bottom"/>
            <w:hideMark/>
          </w:tcPr>
          <w:p w14:paraId="7F2F0EE3"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873498</w:t>
            </w:r>
          </w:p>
        </w:tc>
        <w:tc>
          <w:tcPr>
            <w:tcW w:w="855" w:type="dxa"/>
            <w:tcBorders>
              <w:top w:val="nil"/>
              <w:left w:val="nil"/>
              <w:bottom w:val="nil"/>
              <w:right w:val="nil"/>
            </w:tcBorders>
            <w:shd w:val="clear" w:color="000000" w:fill="FCF8FB"/>
            <w:noWrap/>
            <w:vAlign w:val="bottom"/>
            <w:hideMark/>
          </w:tcPr>
          <w:p w14:paraId="4B5B0982"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437532</w:t>
            </w:r>
          </w:p>
        </w:tc>
      </w:tr>
      <w:tr w:rsidR="00AD0262" w:rsidRPr="0096205B" w14:paraId="571DA77C" w14:textId="77777777" w:rsidTr="003A092E">
        <w:trPr>
          <w:trHeight w:val="290"/>
        </w:trPr>
        <w:tc>
          <w:tcPr>
            <w:tcW w:w="1560" w:type="dxa"/>
            <w:tcBorders>
              <w:top w:val="nil"/>
              <w:left w:val="nil"/>
              <w:bottom w:val="nil"/>
              <w:right w:val="nil"/>
            </w:tcBorders>
            <w:shd w:val="clear" w:color="auto" w:fill="auto"/>
            <w:noWrap/>
            <w:vAlign w:val="bottom"/>
            <w:hideMark/>
          </w:tcPr>
          <w:p w14:paraId="5AAAC2EA" w14:textId="77777777" w:rsidR="00AD0262" w:rsidRPr="0096205B" w:rsidRDefault="00AD0262" w:rsidP="00AD0262">
            <w:pPr>
              <w:spacing w:after="0" w:line="240" w:lineRule="auto"/>
              <w:rPr>
                <w:rFonts w:asciiTheme="minorHAnsi" w:eastAsia="Times New Roman" w:hAnsiTheme="minorHAnsi" w:cs="Calibri"/>
                <w:b/>
                <w:bCs/>
                <w:color w:val="000000"/>
                <w:sz w:val="18"/>
                <w:szCs w:val="18"/>
                <w:lang w:val="en-US"/>
              </w:rPr>
            </w:pPr>
            <w:r w:rsidRPr="0096205B">
              <w:rPr>
                <w:rFonts w:asciiTheme="minorHAnsi" w:eastAsia="Times New Roman" w:hAnsiTheme="minorHAnsi" w:cs="Calibri"/>
                <w:b/>
                <w:bCs/>
                <w:color w:val="000000"/>
                <w:sz w:val="18"/>
                <w:szCs w:val="18"/>
                <w:lang w:val="en-US"/>
              </w:rPr>
              <w:t>C-FOS total</w:t>
            </w:r>
          </w:p>
        </w:tc>
        <w:tc>
          <w:tcPr>
            <w:tcW w:w="807" w:type="dxa"/>
            <w:tcBorders>
              <w:top w:val="nil"/>
              <w:left w:val="nil"/>
              <w:bottom w:val="nil"/>
              <w:right w:val="nil"/>
            </w:tcBorders>
            <w:shd w:val="clear" w:color="auto" w:fill="auto"/>
            <w:noWrap/>
            <w:vAlign w:val="bottom"/>
            <w:hideMark/>
          </w:tcPr>
          <w:p w14:paraId="64046E70"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556906</w:t>
            </w:r>
          </w:p>
        </w:tc>
        <w:tc>
          <w:tcPr>
            <w:tcW w:w="946" w:type="dxa"/>
            <w:tcBorders>
              <w:top w:val="nil"/>
              <w:left w:val="nil"/>
              <w:bottom w:val="nil"/>
              <w:right w:val="nil"/>
            </w:tcBorders>
            <w:shd w:val="clear" w:color="auto" w:fill="auto"/>
            <w:noWrap/>
            <w:vAlign w:val="bottom"/>
            <w:hideMark/>
          </w:tcPr>
          <w:p w14:paraId="190D99F4"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18521087</w:t>
            </w:r>
          </w:p>
        </w:tc>
        <w:tc>
          <w:tcPr>
            <w:tcW w:w="946" w:type="dxa"/>
            <w:tcBorders>
              <w:top w:val="nil"/>
              <w:left w:val="nil"/>
              <w:bottom w:val="nil"/>
              <w:right w:val="nil"/>
            </w:tcBorders>
            <w:shd w:val="clear" w:color="auto" w:fill="auto"/>
            <w:noWrap/>
            <w:vAlign w:val="bottom"/>
            <w:hideMark/>
          </w:tcPr>
          <w:p w14:paraId="39D7E242"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13508702</w:t>
            </w:r>
          </w:p>
        </w:tc>
        <w:tc>
          <w:tcPr>
            <w:tcW w:w="855" w:type="dxa"/>
            <w:tcBorders>
              <w:top w:val="nil"/>
              <w:left w:val="nil"/>
              <w:bottom w:val="nil"/>
              <w:right w:val="nil"/>
            </w:tcBorders>
            <w:shd w:val="clear" w:color="auto" w:fill="auto"/>
            <w:noWrap/>
            <w:vAlign w:val="bottom"/>
            <w:hideMark/>
          </w:tcPr>
          <w:p w14:paraId="2A0FD5CB"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1889162</w:t>
            </w:r>
          </w:p>
        </w:tc>
        <w:tc>
          <w:tcPr>
            <w:tcW w:w="855" w:type="dxa"/>
            <w:tcBorders>
              <w:top w:val="nil"/>
              <w:left w:val="nil"/>
              <w:bottom w:val="nil"/>
              <w:right w:val="nil"/>
            </w:tcBorders>
            <w:shd w:val="clear" w:color="auto" w:fill="auto"/>
            <w:noWrap/>
            <w:vAlign w:val="bottom"/>
            <w:hideMark/>
          </w:tcPr>
          <w:p w14:paraId="3C89A217"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4803278</w:t>
            </w:r>
          </w:p>
        </w:tc>
        <w:tc>
          <w:tcPr>
            <w:tcW w:w="855" w:type="dxa"/>
            <w:tcBorders>
              <w:top w:val="nil"/>
              <w:left w:val="nil"/>
              <w:bottom w:val="nil"/>
              <w:right w:val="nil"/>
            </w:tcBorders>
            <w:shd w:val="clear" w:color="auto" w:fill="auto"/>
            <w:noWrap/>
            <w:vAlign w:val="bottom"/>
            <w:hideMark/>
          </w:tcPr>
          <w:p w14:paraId="071C21ED"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7151693</w:t>
            </w:r>
          </w:p>
        </w:tc>
        <w:tc>
          <w:tcPr>
            <w:tcW w:w="855" w:type="dxa"/>
            <w:tcBorders>
              <w:top w:val="nil"/>
              <w:left w:val="nil"/>
              <w:bottom w:val="nil"/>
              <w:right w:val="nil"/>
            </w:tcBorders>
            <w:shd w:val="clear" w:color="auto" w:fill="auto"/>
            <w:noWrap/>
            <w:vAlign w:val="bottom"/>
            <w:hideMark/>
          </w:tcPr>
          <w:p w14:paraId="5D4E4535"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1949406</w:t>
            </w:r>
          </w:p>
        </w:tc>
        <w:tc>
          <w:tcPr>
            <w:tcW w:w="855" w:type="dxa"/>
            <w:tcBorders>
              <w:top w:val="nil"/>
              <w:left w:val="nil"/>
              <w:bottom w:val="nil"/>
              <w:right w:val="nil"/>
            </w:tcBorders>
            <w:shd w:val="clear" w:color="auto" w:fill="auto"/>
            <w:noWrap/>
            <w:vAlign w:val="bottom"/>
            <w:hideMark/>
          </w:tcPr>
          <w:p w14:paraId="1EC1E05E"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3561239</w:t>
            </w:r>
          </w:p>
        </w:tc>
        <w:tc>
          <w:tcPr>
            <w:tcW w:w="855" w:type="dxa"/>
            <w:tcBorders>
              <w:top w:val="nil"/>
              <w:left w:val="nil"/>
              <w:bottom w:val="nil"/>
              <w:right w:val="nil"/>
            </w:tcBorders>
            <w:shd w:val="clear" w:color="auto" w:fill="auto"/>
            <w:noWrap/>
            <w:vAlign w:val="bottom"/>
            <w:hideMark/>
          </w:tcPr>
          <w:p w14:paraId="0EC92F06"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1143300</w:t>
            </w:r>
          </w:p>
        </w:tc>
      </w:tr>
      <w:tr w:rsidR="00AD0262" w:rsidRPr="0096205B" w14:paraId="64E294BD" w14:textId="77777777" w:rsidTr="003A092E">
        <w:trPr>
          <w:trHeight w:val="290"/>
        </w:trPr>
        <w:tc>
          <w:tcPr>
            <w:tcW w:w="1560" w:type="dxa"/>
            <w:tcBorders>
              <w:top w:val="nil"/>
              <w:left w:val="nil"/>
              <w:bottom w:val="nil"/>
              <w:right w:val="nil"/>
            </w:tcBorders>
            <w:shd w:val="clear" w:color="auto" w:fill="auto"/>
            <w:noWrap/>
            <w:vAlign w:val="bottom"/>
            <w:hideMark/>
          </w:tcPr>
          <w:p w14:paraId="27AF23A1" w14:textId="77777777" w:rsidR="00AD0262" w:rsidRPr="0096205B" w:rsidRDefault="00AD0262" w:rsidP="00AD0262">
            <w:pPr>
              <w:spacing w:after="0" w:line="240" w:lineRule="auto"/>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 of AT total</w:t>
            </w:r>
          </w:p>
        </w:tc>
        <w:tc>
          <w:tcPr>
            <w:tcW w:w="807" w:type="dxa"/>
            <w:tcBorders>
              <w:top w:val="nil"/>
              <w:left w:val="nil"/>
              <w:bottom w:val="nil"/>
              <w:right w:val="nil"/>
            </w:tcBorders>
            <w:shd w:val="clear" w:color="auto" w:fill="auto"/>
            <w:noWrap/>
            <w:vAlign w:val="bottom"/>
            <w:hideMark/>
          </w:tcPr>
          <w:p w14:paraId="04F69A54"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w:t>
            </w:r>
          </w:p>
        </w:tc>
        <w:tc>
          <w:tcPr>
            <w:tcW w:w="946" w:type="dxa"/>
            <w:tcBorders>
              <w:top w:val="nil"/>
              <w:left w:val="nil"/>
              <w:bottom w:val="nil"/>
              <w:right w:val="nil"/>
            </w:tcBorders>
            <w:shd w:val="clear" w:color="auto" w:fill="auto"/>
            <w:noWrap/>
            <w:vAlign w:val="bottom"/>
            <w:hideMark/>
          </w:tcPr>
          <w:p w14:paraId="038B3CE5"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35%</w:t>
            </w:r>
          </w:p>
        </w:tc>
        <w:tc>
          <w:tcPr>
            <w:tcW w:w="946" w:type="dxa"/>
            <w:tcBorders>
              <w:top w:val="nil"/>
              <w:left w:val="nil"/>
              <w:bottom w:val="nil"/>
              <w:right w:val="nil"/>
            </w:tcBorders>
            <w:shd w:val="clear" w:color="auto" w:fill="auto"/>
            <w:noWrap/>
            <w:vAlign w:val="bottom"/>
            <w:hideMark/>
          </w:tcPr>
          <w:p w14:paraId="0FABCF66"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25%</w:t>
            </w:r>
          </w:p>
        </w:tc>
        <w:tc>
          <w:tcPr>
            <w:tcW w:w="855" w:type="dxa"/>
            <w:tcBorders>
              <w:top w:val="nil"/>
              <w:left w:val="nil"/>
              <w:bottom w:val="nil"/>
              <w:right w:val="nil"/>
            </w:tcBorders>
            <w:shd w:val="clear" w:color="auto" w:fill="auto"/>
            <w:noWrap/>
            <w:vAlign w:val="bottom"/>
            <w:hideMark/>
          </w:tcPr>
          <w:p w14:paraId="4D4023FE"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4%</w:t>
            </w:r>
          </w:p>
        </w:tc>
        <w:tc>
          <w:tcPr>
            <w:tcW w:w="855" w:type="dxa"/>
            <w:tcBorders>
              <w:top w:val="nil"/>
              <w:left w:val="nil"/>
              <w:bottom w:val="nil"/>
              <w:right w:val="nil"/>
            </w:tcBorders>
            <w:shd w:val="clear" w:color="auto" w:fill="auto"/>
            <w:noWrap/>
            <w:vAlign w:val="bottom"/>
            <w:hideMark/>
          </w:tcPr>
          <w:p w14:paraId="30B199FF"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9%</w:t>
            </w:r>
          </w:p>
        </w:tc>
        <w:tc>
          <w:tcPr>
            <w:tcW w:w="855" w:type="dxa"/>
            <w:tcBorders>
              <w:top w:val="nil"/>
              <w:left w:val="nil"/>
              <w:bottom w:val="nil"/>
              <w:right w:val="nil"/>
            </w:tcBorders>
            <w:shd w:val="clear" w:color="auto" w:fill="auto"/>
            <w:noWrap/>
            <w:vAlign w:val="bottom"/>
            <w:hideMark/>
          </w:tcPr>
          <w:p w14:paraId="286D937F"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13%</w:t>
            </w:r>
          </w:p>
        </w:tc>
        <w:tc>
          <w:tcPr>
            <w:tcW w:w="855" w:type="dxa"/>
            <w:tcBorders>
              <w:top w:val="nil"/>
              <w:left w:val="nil"/>
              <w:bottom w:val="nil"/>
              <w:right w:val="nil"/>
            </w:tcBorders>
            <w:shd w:val="clear" w:color="auto" w:fill="auto"/>
            <w:noWrap/>
            <w:vAlign w:val="bottom"/>
            <w:hideMark/>
          </w:tcPr>
          <w:p w14:paraId="0EC02A09"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4%</w:t>
            </w:r>
          </w:p>
        </w:tc>
        <w:tc>
          <w:tcPr>
            <w:tcW w:w="855" w:type="dxa"/>
            <w:tcBorders>
              <w:top w:val="nil"/>
              <w:left w:val="nil"/>
              <w:bottom w:val="nil"/>
              <w:right w:val="nil"/>
            </w:tcBorders>
            <w:shd w:val="clear" w:color="auto" w:fill="auto"/>
            <w:noWrap/>
            <w:vAlign w:val="bottom"/>
            <w:hideMark/>
          </w:tcPr>
          <w:p w14:paraId="7D1945E6"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7%</w:t>
            </w:r>
          </w:p>
        </w:tc>
        <w:tc>
          <w:tcPr>
            <w:tcW w:w="855" w:type="dxa"/>
            <w:tcBorders>
              <w:top w:val="nil"/>
              <w:left w:val="nil"/>
              <w:bottom w:val="nil"/>
              <w:right w:val="nil"/>
            </w:tcBorders>
            <w:shd w:val="clear" w:color="auto" w:fill="auto"/>
            <w:noWrap/>
            <w:vAlign w:val="bottom"/>
            <w:hideMark/>
          </w:tcPr>
          <w:p w14:paraId="4D9B9652"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w:t>
            </w:r>
          </w:p>
        </w:tc>
      </w:tr>
    </w:tbl>
    <w:p w14:paraId="01E92C18" w14:textId="3414FDFF" w:rsidR="00AD0262" w:rsidRPr="0096205B" w:rsidRDefault="00AD0262" w:rsidP="00AD0262">
      <w:pPr>
        <w:rPr>
          <w:rFonts w:asciiTheme="minorHAnsi" w:hAnsiTheme="minorHAnsi"/>
          <w:lang w:val="en-US"/>
        </w:rPr>
      </w:pPr>
    </w:p>
    <w:p w14:paraId="2460E805" w14:textId="62D88991" w:rsidR="00965187" w:rsidRPr="0096205B" w:rsidRDefault="00965187" w:rsidP="00AD0262">
      <w:pPr>
        <w:rPr>
          <w:rFonts w:asciiTheme="minorHAnsi" w:hAnsiTheme="minorHAnsi"/>
          <w:lang w:val="en-US"/>
        </w:rPr>
      </w:pPr>
    </w:p>
    <w:p w14:paraId="694D48DE" w14:textId="77777777" w:rsidR="00AD0262" w:rsidRPr="0096205B" w:rsidRDefault="00AD0262" w:rsidP="00AD0262">
      <w:pPr>
        <w:rPr>
          <w:rFonts w:asciiTheme="minorHAnsi" w:hAnsiTheme="minorHAnsi"/>
          <w:sz w:val="28"/>
          <w:szCs w:val="28"/>
          <w:lang w:val="en-US"/>
        </w:rPr>
      </w:pPr>
      <w:r w:rsidRPr="0096205B">
        <w:rPr>
          <w:rFonts w:asciiTheme="minorHAnsi" w:hAnsiTheme="minorHAnsi"/>
          <w:sz w:val="28"/>
          <w:szCs w:val="28"/>
          <w:lang w:val="en-US"/>
        </w:rPr>
        <w:lastRenderedPageBreak/>
        <w:t>7.2 Scenarios for bioeconomy transition paths</w:t>
      </w:r>
    </w:p>
    <w:p w14:paraId="54F156AC" w14:textId="1BBCE7B2" w:rsidR="00AD0262" w:rsidRPr="0096205B" w:rsidRDefault="00AD0262" w:rsidP="00624215">
      <w:pPr>
        <w:rPr>
          <w:rFonts w:asciiTheme="minorHAnsi" w:hAnsiTheme="minorHAnsi"/>
          <w:lang w:val="en-US"/>
        </w:rPr>
      </w:pPr>
      <w:r w:rsidRPr="0096205B">
        <w:rPr>
          <w:rFonts w:asciiTheme="minorHAnsi" w:hAnsiTheme="minorHAnsi"/>
          <w:lang w:val="en-US"/>
        </w:rPr>
        <w:t>In BIOCLIMAPATHS, we built on the foresight scenarios for the EU bioeconomy t</w:t>
      </w:r>
      <w:r w:rsidR="00D3161D" w:rsidRPr="0096205B">
        <w:rPr>
          <w:rFonts w:asciiTheme="minorHAnsi" w:hAnsiTheme="minorHAnsi"/>
          <w:lang w:val="en-US"/>
        </w:rPr>
        <w:t xml:space="preserve">owards 2050 </w:t>
      </w:r>
      <w:sdt>
        <w:sdtPr>
          <w:rPr>
            <w:rFonts w:asciiTheme="minorHAnsi" w:hAnsiTheme="minorHAnsi"/>
            <w:lang w:val="en-US"/>
          </w:rPr>
          <w:alias w:val="Don't edit this field"/>
          <w:tag w:val="CitaviPlaceholder#e12a0116-9c0d-4700-8c97-fea4bed39f45"/>
          <w:id w:val="978643437"/>
          <w:placeholder>
            <w:docPart w:val="DefaultPlaceholder_-1854013440"/>
          </w:placeholder>
        </w:sdtPr>
        <w:sdtContent>
          <w:r w:rsidR="00D3161D" w:rsidRPr="0096205B">
            <w:rPr>
              <w:rFonts w:asciiTheme="minorHAnsi" w:hAnsiTheme="minorHAnsi"/>
              <w:lang w:val="en-US"/>
            </w:rPr>
            <w:fldChar w:fldCharType="begin"/>
          </w:r>
          <w:r w:rsidR="00D3161D" w:rsidRPr="0096205B">
            <w:rPr>
              <w:rFonts w:asciiTheme="minorHAnsi" w:hAnsiTheme="minorHAnsi"/>
              <w:lang w:val="en-US"/>
            </w:rPr>
            <w:instrText>ADDIN CitaviPlaceholder{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}</w:instrText>
          </w:r>
          <w:r w:rsidR="00D3161D" w:rsidRPr="0096205B">
            <w:rPr>
              <w:rFonts w:asciiTheme="minorHAnsi" w:hAnsiTheme="minorHAnsi"/>
              <w:lang w:val="en-US"/>
            </w:rPr>
            <w:fldChar w:fldCharType="separate"/>
          </w:r>
          <w:r w:rsidR="00DE489C" w:rsidRPr="0096205B">
            <w:rPr>
              <w:rFonts w:asciiTheme="minorHAnsi" w:hAnsiTheme="minorHAnsi"/>
              <w:lang w:val="en-US"/>
            </w:rPr>
            <w:t>(Fritsche et al., 2021)</w:t>
          </w:r>
          <w:r w:rsidR="00D3161D" w:rsidRPr="0096205B">
            <w:rPr>
              <w:rFonts w:asciiTheme="minorHAnsi" w:hAnsiTheme="minorHAnsi"/>
              <w:lang w:val="en-US"/>
            </w:rPr>
            <w:fldChar w:fldCharType="end"/>
          </w:r>
        </w:sdtContent>
      </w:sdt>
      <w:r w:rsidR="00D169AC" w:rsidRPr="0096205B">
        <w:rPr>
          <w:rFonts w:asciiTheme="minorHAnsi" w:hAnsiTheme="minorHAnsi"/>
          <w:lang w:val="en-US"/>
        </w:rPr>
        <w:t>, adapted for</w:t>
      </w:r>
      <w:r w:rsidRPr="0096205B">
        <w:rPr>
          <w:rFonts w:asciiTheme="minorHAnsi" w:hAnsiTheme="minorHAnsi"/>
          <w:lang w:val="en-US"/>
        </w:rPr>
        <w:t xml:space="preserve"> the Austrian context. Based on a co-creation approach with stakeholders across industry, academia and policy domains, Fritsche and colleagues developed 4 generic scenarios for the EU b</w:t>
      </w:r>
      <w:r w:rsidR="00D169AC" w:rsidRPr="0096205B">
        <w:rPr>
          <w:rFonts w:asciiTheme="minorHAnsi" w:hAnsiTheme="minorHAnsi"/>
          <w:lang w:val="en-US"/>
        </w:rPr>
        <w:t>ioeconomy towards 2050. The scenarios were built around</w:t>
      </w:r>
      <w:r w:rsidRPr="0096205B">
        <w:rPr>
          <w:rFonts w:asciiTheme="minorHAnsi" w:hAnsiTheme="minorHAnsi"/>
          <w:lang w:val="en-US"/>
        </w:rPr>
        <w:t xml:space="preserve"> a 2-axis scheme of </w:t>
      </w:r>
      <w:r w:rsidR="00D169AC" w:rsidRPr="0096205B">
        <w:rPr>
          <w:rFonts w:asciiTheme="minorHAnsi" w:hAnsiTheme="minorHAnsi"/>
          <w:lang w:val="en-US"/>
        </w:rPr>
        <w:t xml:space="preserve">(1) </w:t>
      </w:r>
      <w:r w:rsidRPr="0096205B">
        <w:rPr>
          <w:rFonts w:asciiTheme="minorHAnsi" w:hAnsiTheme="minorHAnsi"/>
          <w:lang w:val="en-US"/>
        </w:rPr>
        <w:t xml:space="preserve">the attitude of society towards change (responsible consumption and production) and </w:t>
      </w:r>
      <w:r w:rsidR="00D169AC" w:rsidRPr="0096205B">
        <w:rPr>
          <w:rFonts w:asciiTheme="minorHAnsi" w:hAnsiTheme="minorHAnsi"/>
          <w:lang w:val="en-US"/>
        </w:rPr>
        <w:t xml:space="preserve">(2) </w:t>
      </w:r>
      <w:r w:rsidRPr="0096205B">
        <w:rPr>
          <w:rFonts w:asciiTheme="minorHAnsi" w:hAnsiTheme="minorHAnsi"/>
          <w:lang w:val="en-US"/>
        </w:rPr>
        <w:t>the capacity of the EU political system to implement effective policies directed at climate-neutrality and the SDGs. From the scenario descriptions, we selected the supply and demand factors that are applicable to the Austrian context. Yet, based on the relatively high share of organic agriculture and potential increase in productivity and growing season in response to higher atmospheric carbon levels in Austria, we assumed a positive impact of warming and higher carbon fertilization levels in Austria, as compared to negative impacts for the EU average. The following four bioeconomy transition paths have been defined for the Austrian regions:</w:t>
      </w:r>
    </w:p>
    <w:p w14:paraId="4996F626" w14:textId="77777777" w:rsidR="00AD0262" w:rsidRPr="0096205B" w:rsidRDefault="00AD0262" w:rsidP="00624215">
      <w:pPr>
        <w:numPr>
          <w:ilvl w:val="0"/>
          <w:numId w:val="5"/>
        </w:numPr>
        <w:spacing w:after="160" w:line="302" w:lineRule="auto"/>
        <w:contextualSpacing/>
        <w:rPr>
          <w:rFonts w:asciiTheme="minorHAnsi" w:hAnsiTheme="minorHAnsi"/>
          <w:szCs w:val="20"/>
          <w:lang w:val="en-US"/>
        </w:rPr>
      </w:pPr>
      <w:r w:rsidRPr="0096205B">
        <w:rPr>
          <w:rFonts w:asciiTheme="minorHAnsi" w:hAnsiTheme="minorHAnsi"/>
          <w:szCs w:val="20"/>
          <w:u w:val="single"/>
          <w:lang w:val="en-US"/>
        </w:rPr>
        <w:t>Technological progress (supply side bioeconomy transition)</w:t>
      </w:r>
      <w:r w:rsidRPr="0096205B">
        <w:rPr>
          <w:rFonts w:asciiTheme="minorHAnsi" w:hAnsiTheme="minorHAnsi"/>
          <w:szCs w:val="20"/>
          <w:lang w:val="en-US"/>
        </w:rPr>
        <w:t>. A proactive policy support on the supply side of the bioeconomy, yet no societal change towards sustainable consumption, resulting in a stable demand and adverse effects with respect to climate change (+2</w:t>
      </w:r>
      <w:r w:rsidRPr="0096205B">
        <w:rPr>
          <w:rFonts w:asciiTheme="minorHAnsi" w:hAnsiTheme="minorHAnsi"/>
          <w:szCs w:val="20"/>
          <w:vertAlign w:val="superscript"/>
          <w:lang w:val="en-US"/>
        </w:rPr>
        <w:t>o</w:t>
      </w:r>
      <w:r w:rsidRPr="0096205B">
        <w:rPr>
          <w:rFonts w:asciiTheme="minorHAnsi" w:hAnsiTheme="minorHAnsi"/>
          <w:szCs w:val="20"/>
          <w:lang w:val="en-US"/>
        </w:rPr>
        <w:t xml:space="preserve"> by 2100). Due to technological progress, domestic agricultural production increases with 0.5% annually between 2015 and 2030, after which yields are projected to stabilize. Wood supply from Austrian forests increases by 10% in 2050 (sustainable yield limit). Cascading use of biomass in non-food applications is assumed to reach a factor of 1.3 by 2050. Prices and imports are assumed to remain constant. In line with the EU level scenario, policy measures and related climate extreme shocks will assume a +2</w:t>
      </w:r>
      <w:r w:rsidRPr="0096205B">
        <w:rPr>
          <w:rFonts w:asciiTheme="minorHAnsi" w:hAnsiTheme="minorHAnsi"/>
          <w:szCs w:val="20"/>
          <w:vertAlign w:val="superscript"/>
          <w:lang w:val="en-US"/>
        </w:rPr>
        <w:t>o</w:t>
      </w:r>
      <w:r w:rsidRPr="0096205B">
        <w:rPr>
          <w:rFonts w:asciiTheme="minorHAnsi" w:hAnsiTheme="minorHAnsi"/>
          <w:szCs w:val="20"/>
          <w:lang w:val="en-US"/>
        </w:rPr>
        <w:t xml:space="preserve"> increase in temperature.</w:t>
      </w:r>
    </w:p>
    <w:p w14:paraId="3F6DFEB3" w14:textId="77777777" w:rsidR="00AD0262" w:rsidRPr="0096205B" w:rsidRDefault="00AD0262" w:rsidP="00624215">
      <w:pPr>
        <w:numPr>
          <w:ilvl w:val="0"/>
          <w:numId w:val="5"/>
        </w:numPr>
        <w:spacing w:after="160" w:line="302" w:lineRule="auto"/>
        <w:contextualSpacing/>
        <w:rPr>
          <w:rFonts w:asciiTheme="minorHAnsi" w:hAnsiTheme="minorHAnsi"/>
          <w:szCs w:val="20"/>
          <w:lang w:val="en-US"/>
        </w:rPr>
      </w:pPr>
      <w:r w:rsidRPr="0096205B">
        <w:rPr>
          <w:rFonts w:asciiTheme="minorHAnsi" w:hAnsiTheme="minorHAnsi"/>
          <w:szCs w:val="20"/>
          <w:u w:val="single"/>
          <w:lang w:val="en-US"/>
        </w:rPr>
        <w:t>Technological progress and increase in imports (industrial transformation scenario).</w:t>
      </w:r>
      <w:r w:rsidRPr="0096205B">
        <w:rPr>
          <w:rFonts w:asciiTheme="minorHAnsi" w:hAnsiTheme="minorHAnsi"/>
          <w:szCs w:val="20"/>
          <w:lang w:val="en-US"/>
        </w:rPr>
        <w:t xml:space="preserve"> A proactive policy support on the supply side, resulting in the same technological progress as under scenario 1, yet with an increase in imports to replace fossil carbon use in the capital region of Vienna, which is generally dependent on proximate and distal land resources for food and non-food biobased products. No active or reactive changes towards sustainable consumption are assumed and, with more competition for biological resources in the EU and world markets, the climate target will be missed (+2.5</w:t>
      </w:r>
      <w:r w:rsidRPr="0096205B">
        <w:rPr>
          <w:rFonts w:asciiTheme="minorHAnsi" w:hAnsiTheme="minorHAnsi"/>
          <w:szCs w:val="20"/>
          <w:vertAlign w:val="superscript"/>
          <w:lang w:val="en-US"/>
        </w:rPr>
        <w:t>o</w:t>
      </w:r>
      <w:r w:rsidRPr="0096205B">
        <w:rPr>
          <w:rFonts w:asciiTheme="minorHAnsi" w:hAnsiTheme="minorHAnsi"/>
          <w:szCs w:val="20"/>
          <w:lang w:val="en-US"/>
        </w:rPr>
        <w:t xml:space="preserve"> by 2100). </w:t>
      </w:r>
    </w:p>
    <w:p w14:paraId="79D0EC45" w14:textId="77777777" w:rsidR="00AD0262" w:rsidRPr="0096205B" w:rsidRDefault="00AD0262" w:rsidP="00624215">
      <w:pPr>
        <w:numPr>
          <w:ilvl w:val="0"/>
          <w:numId w:val="5"/>
        </w:numPr>
        <w:spacing w:after="160" w:line="302" w:lineRule="auto"/>
        <w:contextualSpacing/>
        <w:rPr>
          <w:rFonts w:asciiTheme="minorHAnsi" w:hAnsiTheme="minorHAnsi"/>
          <w:szCs w:val="20"/>
          <w:lang w:val="en-US"/>
        </w:rPr>
      </w:pPr>
      <w:r w:rsidRPr="0096205B">
        <w:rPr>
          <w:rFonts w:asciiTheme="minorHAnsi" w:hAnsiTheme="minorHAnsi"/>
          <w:szCs w:val="20"/>
          <w:u w:val="single"/>
          <w:lang w:val="en-US"/>
        </w:rPr>
        <w:t>Sustainable consumption &amp; technological progress (societal transformation)</w:t>
      </w:r>
      <w:r w:rsidRPr="0096205B">
        <w:rPr>
          <w:rFonts w:asciiTheme="minorHAnsi" w:hAnsiTheme="minorHAnsi"/>
          <w:szCs w:val="20"/>
          <w:lang w:val="en-US"/>
        </w:rPr>
        <w:t>. A proactive policy support on the supply side, resulting in the same technological progress as under scenario 1, yet complemented with integrative policy approaches to support a transition towards sustainable consumption and climate change mitigation (+1.5</w:t>
      </w:r>
      <w:r w:rsidRPr="0096205B">
        <w:rPr>
          <w:rFonts w:asciiTheme="minorHAnsi" w:hAnsiTheme="minorHAnsi"/>
          <w:szCs w:val="20"/>
          <w:vertAlign w:val="superscript"/>
          <w:lang w:val="en-US"/>
        </w:rPr>
        <w:t>o</w:t>
      </w:r>
      <w:r w:rsidRPr="0096205B">
        <w:rPr>
          <w:rFonts w:asciiTheme="minorHAnsi" w:hAnsiTheme="minorHAnsi"/>
          <w:szCs w:val="20"/>
          <w:lang w:val="en-US"/>
        </w:rPr>
        <w:t xml:space="preserve"> by 2100). Meat and dairy production and consumption levels fall to 65% of the 2015 levels, complemented by an increase of 25% of plant-based products. Wood develops as under scenario 1. Large parts of grassland that were 'freed' by less animal protein demand are used for decentral grass biorefineries co-producing proteins. </w:t>
      </w:r>
    </w:p>
    <w:p w14:paraId="5F050BB3" w14:textId="20E5419F" w:rsidR="00AD0262" w:rsidRPr="0096205B" w:rsidRDefault="00AD0262" w:rsidP="00624215">
      <w:pPr>
        <w:numPr>
          <w:ilvl w:val="0"/>
          <w:numId w:val="5"/>
        </w:numPr>
        <w:spacing w:after="160" w:line="302" w:lineRule="auto"/>
        <w:contextualSpacing/>
        <w:rPr>
          <w:rFonts w:asciiTheme="minorHAnsi" w:hAnsiTheme="minorHAnsi"/>
          <w:szCs w:val="20"/>
          <w:lang w:val="en-US"/>
        </w:rPr>
      </w:pPr>
      <w:r w:rsidRPr="0096205B">
        <w:rPr>
          <w:rFonts w:asciiTheme="minorHAnsi" w:hAnsiTheme="minorHAnsi"/>
          <w:szCs w:val="20"/>
          <w:u w:val="single"/>
          <w:lang w:val="en-US"/>
        </w:rPr>
        <w:t>Organic agriculture and sustainable consumption (social-ecological transformation).</w:t>
      </w:r>
      <w:r w:rsidRPr="0096205B">
        <w:rPr>
          <w:rFonts w:asciiTheme="minorHAnsi" w:hAnsiTheme="minorHAnsi"/>
          <w:szCs w:val="20"/>
          <w:lang w:val="en-US"/>
        </w:rPr>
        <w:t xml:space="preserve"> Fundamental societal change towards sustainable consumption, led by social movements, followed by reactive policy support towards agro-forestry and other nature based solutions to capture organic carbon on the supply side. In this scenario, sustainable consumption entails a 35% drop in the consumption and production of animal based products as well as a </w:t>
      </w:r>
      <w:r w:rsidRPr="0096205B">
        <w:rPr>
          <w:rFonts w:asciiTheme="minorHAnsi" w:hAnsiTheme="minorHAnsi"/>
          <w:szCs w:val="20"/>
          <w:lang w:val="en-US"/>
        </w:rPr>
        <w:lastRenderedPageBreak/>
        <w:t xml:space="preserve">25% increase in the consumption of </w:t>
      </w:r>
      <w:r w:rsidR="0098603E" w:rsidRPr="0096205B">
        <w:rPr>
          <w:rFonts w:asciiTheme="minorHAnsi" w:hAnsiTheme="minorHAnsi"/>
          <w:szCs w:val="20"/>
          <w:lang w:val="en-US"/>
        </w:rPr>
        <w:t>plant-based</w:t>
      </w:r>
      <w:r w:rsidRPr="0096205B">
        <w:rPr>
          <w:rFonts w:asciiTheme="minorHAnsi" w:hAnsiTheme="minorHAnsi"/>
          <w:szCs w:val="20"/>
          <w:lang w:val="en-US"/>
        </w:rPr>
        <w:t xml:space="preserve"> products. In this scenario, which includes elements of nature-based solutions and degrowth strategies, we assume an increase of 1.5</w:t>
      </w:r>
      <w:r w:rsidRPr="0096205B">
        <w:rPr>
          <w:rFonts w:asciiTheme="minorHAnsi" w:hAnsiTheme="minorHAnsi"/>
          <w:szCs w:val="20"/>
          <w:vertAlign w:val="superscript"/>
          <w:lang w:val="en-US"/>
        </w:rPr>
        <w:t>o</w:t>
      </w:r>
      <w:r w:rsidRPr="0096205B">
        <w:rPr>
          <w:rFonts w:asciiTheme="minorHAnsi" w:hAnsiTheme="minorHAnsi"/>
          <w:szCs w:val="20"/>
          <w:lang w:val="en-US"/>
        </w:rPr>
        <w:t xml:space="preserve"> by 2100 (not all EU member states are assumed to follow this pattern).</w:t>
      </w:r>
    </w:p>
    <w:p w14:paraId="5F9EBCF3" w14:textId="561A462A" w:rsidR="00AD0262" w:rsidRPr="0096205B" w:rsidRDefault="00AD0262" w:rsidP="00D45A1B">
      <w:pPr>
        <w:pStyle w:val="berschrift2BCP"/>
        <w:rPr>
          <w:rFonts w:asciiTheme="minorHAnsi" w:hAnsiTheme="minorHAnsi"/>
        </w:rPr>
      </w:pPr>
      <w:bookmarkStart w:id="60" w:name="_Toc126578626"/>
      <w:r w:rsidRPr="0096205B">
        <w:rPr>
          <w:rFonts w:asciiTheme="minorHAnsi" w:hAnsiTheme="minorHAnsi"/>
        </w:rPr>
        <w:t xml:space="preserve">7.3 </w:t>
      </w:r>
      <w:r w:rsidR="00624215" w:rsidRPr="0096205B">
        <w:rPr>
          <w:rFonts w:asciiTheme="minorHAnsi" w:hAnsiTheme="minorHAnsi"/>
        </w:rPr>
        <w:t>Regional assessment of biobased carbon supply and use</w:t>
      </w:r>
      <w:bookmarkEnd w:id="60"/>
    </w:p>
    <w:p w14:paraId="67C397D5" w14:textId="2331AFD0" w:rsidR="00AD0262" w:rsidRPr="0096205B" w:rsidRDefault="00AD0262" w:rsidP="00AD0262">
      <w:pPr>
        <w:rPr>
          <w:rFonts w:asciiTheme="minorHAnsi" w:hAnsiTheme="minorHAnsi"/>
          <w:lang w:val="en-US"/>
        </w:rPr>
      </w:pPr>
      <w:r w:rsidRPr="0096205B">
        <w:rPr>
          <w:rFonts w:asciiTheme="minorHAnsi" w:hAnsiTheme="minorHAnsi"/>
          <w:lang w:val="en-US"/>
        </w:rPr>
        <w:t xml:space="preserve">Biological carbon can be supplied from terrestrial ecosystems (crops, green biomass, wood), aquatic ecosystems (not included) and as secondary products and organic waste streams from industrial and final consumption activities. With respect to crops, </w:t>
      </w:r>
      <w:r w:rsidR="00D169AC" w:rsidRPr="0096205B">
        <w:rPr>
          <w:rFonts w:asciiTheme="minorHAnsi" w:hAnsiTheme="minorHAnsi"/>
          <w:lang w:val="en-US"/>
        </w:rPr>
        <w:t>regional supply has been collected</w:t>
      </w:r>
      <w:r w:rsidRPr="0096205B">
        <w:rPr>
          <w:rFonts w:asciiTheme="minorHAnsi" w:hAnsiTheme="minorHAnsi"/>
          <w:lang w:val="en-US"/>
        </w:rPr>
        <w:t xml:space="preserve"> from the </w:t>
      </w:r>
      <w:r w:rsidR="00D169AC" w:rsidRPr="0096205B">
        <w:rPr>
          <w:rFonts w:asciiTheme="minorHAnsi" w:hAnsiTheme="minorHAnsi"/>
          <w:lang w:val="en-US"/>
        </w:rPr>
        <w:t>Eurostat production statistics</w:t>
      </w:r>
      <w:r w:rsidR="0091361D" w:rsidRPr="0096205B">
        <w:rPr>
          <w:rFonts w:asciiTheme="minorHAnsi" w:hAnsiTheme="minorHAnsi"/>
          <w:lang w:val="en-US"/>
        </w:rPr>
        <w:t xml:space="preserve"> (in physical units)</w:t>
      </w:r>
      <w:r w:rsidR="00D169AC" w:rsidRPr="0096205B">
        <w:rPr>
          <w:rFonts w:asciiTheme="minorHAnsi" w:hAnsiTheme="minorHAnsi"/>
          <w:lang w:val="en-US"/>
        </w:rPr>
        <w:t>. Allocation to feed, food and non-food use (equaling domestic supply for that purpose) is based on the regionalization of t</w:t>
      </w:r>
      <w:r w:rsidR="00EB6E9D" w:rsidRPr="0096205B">
        <w:rPr>
          <w:rFonts w:asciiTheme="minorHAnsi" w:hAnsiTheme="minorHAnsi"/>
          <w:lang w:val="en-US"/>
        </w:rPr>
        <w:t xml:space="preserve">he national use table in FABIO </w:t>
      </w:r>
      <w:sdt>
        <w:sdtPr>
          <w:rPr>
            <w:rFonts w:asciiTheme="minorHAnsi" w:hAnsiTheme="minorHAnsi"/>
            <w:lang w:val="en-US"/>
          </w:rPr>
          <w:alias w:val="Don't edit this field"/>
          <w:tag w:val="CitaviPlaceholder#47200180-30a7-4f89-b15f-1ed4f6206c6c"/>
          <w:id w:val="-905292854"/>
          <w:placeholder>
            <w:docPart w:val="DefaultPlaceholder_-1854013440"/>
          </w:placeholder>
        </w:sdtPr>
        <w:sdtContent>
          <w:r w:rsidR="00EB6E9D" w:rsidRPr="0096205B">
            <w:rPr>
              <w:rFonts w:asciiTheme="minorHAnsi" w:hAnsiTheme="minorHAnsi"/>
              <w:lang w:val="en-US"/>
            </w:rPr>
            <w:fldChar w:fldCharType="begin"/>
          </w:r>
          <w:r w:rsidR="0098603E" w:rsidRPr="0096205B">
            <w:rPr>
              <w:rFonts w:asciiTheme="minorHAnsi" w:hAnsiTheme="minorHAnsi"/>
              <w:lang w:val="en-US"/>
            </w:rPr>
            <w:instrText>ADDIN CitaviPlaceholder{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}</w:instrText>
          </w:r>
          <w:r w:rsidR="00EB6E9D" w:rsidRPr="0096205B">
            <w:rPr>
              <w:rFonts w:asciiTheme="minorHAnsi" w:hAnsiTheme="minorHAnsi"/>
              <w:lang w:val="en-US"/>
            </w:rPr>
            <w:fldChar w:fldCharType="separate"/>
          </w:r>
          <w:r w:rsidR="00DE489C" w:rsidRPr="0096205B">
            <w:rPr>
              <w:rFonts w:asciiTheme="minorHAnsi" w:hAnsiTheme="minorHAnsi"/>
              <w:lang w:val="en-US"/>
            </w:rPr>
            <w:t>(Bruckner et al., 2019)</w:t>
          </w:r>
          <w:r w:rsidR="00EB6E9D" w:rsidRPr="0096205B">
            <w:rPr>
              <w:rFonts w:asciiTheme="minorHAnsi" w:hAnsiTheme="minorHAnsi"/>
              <w:lang w:val="en-US"/>
            </w:rPr>
            <w:fldChar w:fldCharType="end"/>
          </w:r>
        </w:sdtContent>
      </w:sdt>
      <w:r w:rsidR="00EB6E9D" w:rsidRPr="0096205B">
        <w:rPr>
          <w:rFonts w:asciiTheme="minorHAnsi" w:hAnsiTheme="minorHAnsi"/>
          <w:lang w:val="en-US"/>
        </w:rPr>
        <w:t xml:space="preserve"> </w:t>
      </w:r>
      <w:r w:rsidR="00D169AC" w:rsidRPr="0096205B">
        <w:rPr>
          <w:rFonts w:asciiTheme="minorHAnsi" w:hAnsiTheme="minorHAnsi"/>
          <w:lang w:val="en-US"/>
        </w:rPr>
        <w:t>on the basis of the regional shares in national use in monetary units (in the BCP MRSUT).</w:t>
      </w:r>
      <w:r w:rsidRPr="0096205B">
        <w:rPr>
          <w:rFonts w:asciiTheme="minorHAnsi" w:hAnsiTheme="minorHAnsi"/>
          <w:lang w:val="en-US"/>
        </w:rPr>
        <w:t xml:space="preserve"> For green biomass (“fodder crops” and “grazing” in FABIO) we distinguish feed and non-food biomass and the amounts have been calculated in the same way as for crops. In wood, we distinguish timber for construction purposes, fuel wood (energy) and wood processing waste streams (material and energy purposes), which has also been calculated in the same way, but now on the basis of the 2015 FORBIO supply and use table for Austria (distinguishing detailed wood supply chain activities and products)</w:t>
      </w:r>
      <w:r w:rsidR="0098603E" w:rsidRPr="0096205B">
        <w:rPr>
          <w:rFonts w:asciiTheme="minorHAnsi" w:hAnsiTheme="minorHAnsi"/>
          <w:lang w:val="en-US"/>
        </w:rPr>
        <w:t xml:space="preserve"> </w:t>
      </w:r>
      <w:sdt>
        <w:sdtPr>
          <w:rPr>
            <w:rFonts w:asciiTheme="minorHAnsi" w:hAnsiTheme="minorHAnsi"/>
            <w:lang w:val="en-US"/>
          </w:rPr>
          <w:alias w:val="Don't edit this field"/>
          <w:tag w:val="CitaviPlaceholder#e3664680-3b24-445e-bea7-5e5209221160"/>
          <w:id w:val="1729949452"/>
          <w:placeholder>
            <w:docPart w:val="DefaultPlaceholder_-1854013440"/>
          </w:placeholder>
        </w:sdtPr>
        <w:sdtContent>
          <w:r w:rsidR="0098603E" w:rsidRPr="0096205B">
            <w:rPr>
              <w:rFonts w:asciiTheme="minorHAnsi" w:hAnsiTheme="minorHAnsi"/>
              <w:lang w:val="en-US"/>
            </w:rPr>
            <w:fldChar w:fldCharType="begin"/>
          </w:r>
          <w:r w:rsidR="0098603E" w:rsidRPr="0096205B">
            <w:rPr>
              <w:rFonts w:asciiTheme="minorHAnsi" w:hAnsiTheme="minorHAnsi"/>
              <w:lang w:val="en-US"/>
            </w:rPr>
            <w:instrText>ADDIN CitaviPlaceholder{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}</w:instrText>
          </w:r>
          <w:r w:rsidR="0098603E" w:rsidRPr="0096205B">
            <w:rPr>
              <w:rFonts w:asciiTheme="minorHAnsi" w:hAnsiTheme="minorHAnsi"/>
              <w:lang w:val="en-US"/>
            </w:rPr>
            <w:fldChar w:fldCharType="separate"/>
          </w:r>
          <w:r w:rsidR="00DE489C" w:rsidRPr="0096205B">
            <w:rPr>
              <w:rFonts w:asciiTheme="minorHAnsi" w:hAnsiTheme="minorHAnsi"/>
              <w:lang w:val="en-US"/>
            </w:rPr>
            <w:t>(Rosadio et al., in preparation)</w:t>
          </w:r>
          <w:r w:rsidR="0098603E" w:rsidRPr="0096205B">
            <w:rPr>
              <w:rFonts w:asciiTheme="minorHAnsi" w:hAnsiTheme="minorHAnsi"/>
              <w:lang w:val="en-US"/>
            </w:rPr>
            <w:fldChar w:fldCharType="end"/>
          </w:r>
        </w:sdtContent>
      </w:sdt>
      <w:r w:rsidRPr="0096205B">
        <w:rPr>
          <w:rFonts w:asciiTheme="minorHAnsi" w:hAnsiTheme="minorHAnsi"/>
          <w:lang w:val="en-US"/>
        </w:rPr>
        <w:t xml:space="preserve">. In the baseline </w:t>
      </w:r>
      <w:r w:rsidR="0091361D" w:rsidRPr="0096205B">
        <w:rPr>
          <w:rFonts w:asciiTheme="minorHAnsi" w:hAnsiTheme="minorHAnsi"/>
          <w:lang w:val="en-US"/>
        </w:rPr>
        <w:t>year (2015)</w:t>
      </w:r>
      <w:r w:rsidRPr="0096205B">
        <w:rPr>
          <w:rFonts w:asciiTheme="minorHAnsi" w:hAnsiTheme="minorHAnsi"/>
          <w:lang w:val="en-US"/>
        </w:rPr>
        <w:t>, we have included the domestic supply of biomass for non-food purposes, including rapeseed for biodiesel, sugar and corn for bioethanol, wood for construction materials and bioenergy, and wood and food related waste flows from the supply tables that have not been used by animal feed or processed wood activities. As for organic biowaste, we only included biowaste at the household level, thereby assuming that secondary product streams from food and agricultural activities are already included in the use of feed crops, which has been regionalized on the basis of population shares in the national level (from FABIO final demand account for Austria). The regional supply of manure, finally, has</w:t>
      </w:r>
      <w:r w:rsidR="00D3161D" w:rsidRPr="0096205B">
        <w:rPr>
          <w:rFonts w:asciiTheme="minorHAnsi" w:hAnsiTheme="minorHAnsi"/>
          <w:lang w:val="en-US"/>
        </w:rPr>
        <w:t xml:space="preserve"> been estimated on the basis of </w:t>
      </w:r>
      <w:sdt>
        <w:sdtPr>
          <w:rPr>
            <w:rFonts w:asciiTheme="minorHAnsi" w:hAnsiTheme="minorHAnsi"/>
            <w:lang w:val="en-US"/>
          </w:rPr>
          <w:alias w:val="Don't edit this field"/>
          <w:tag w:val="CitaviPlaceholder#f6f7da9d-cfa4-4cdd-baab-2bf6e2142d48"/>
          <w:id w:val="952744087"/>
          <w:placeholder>
            <w:docPart w:val="DefaultPlaceholder_-1854013440"/>
          </w:placeholder>
        </w:sdtPr>
        <w:sdtContent>
          <w:r w:rsidR="00D3161D" w:rsidRPr="0096205B">
            <w:rPr>
              <w:rFonts w:asciiTheme="minorHAnsi" w:hAnsiTheme="minorHAnsi"/>
              <w:lang w:val="en-US"/>
            </w:rPr>
            <w:fldChar w:fldCharType="begin"/>
          </w:r>
          <w:r w:rsidR="0098603E" w:rsidRPr="0096205B">
            <w:rPr>
              <w:rFonts w:asciiTheme="minorHAnsi" w:hAnsiTheme="minorHAnsi"/>
              <w:lang w:val="en-US"/>
            </w:rPr>
            <w:instrText>ADDIN CitaviPlaceholder{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}</w:instrText>
          </w:r>
          <w:r w:rsidR="00D3161D" w:rsidRPr="0096205B">
            <w:rPr>
              <w:rFonts w:asciiTheme="minorHAnsi" w:hAnsiTheme="minorHAnsi"/>
              <w:lang w:val="en-US"/>
            </w:rPr>
            <w:fldChar w:fldCharType="separate"/>
          </w:r>
          <w:r w:rsidR="00DE489C" w:rsidRPr="0096205B">
            <w:rPr>
              <w:rFonts w:asciiTheme="minorHAnsi" w:hAnsiTheme="minorHAnsi"/>
              <w:lang w:val="en-US"/>
            </w:rPr>
            <w:t>(Reinberg et al., 2020)</w:t>
          </w:r>
          <w:r w:rsidR="00D3161D" w:rsidRPr="0096205B">
            <w:rPr>
              <w:rFonts w:asciiTheme="minorHAnsi" w:hAnsiTheme="minorHAnsi"/>
              <w:lang w:val="en-US"/>
            </w:rPr>
            <w:fldChar w:fldCharType="end"/>
          </w:r>
        </w:sdtContent>
      </w:sdt>
      <w:r w:rsidRPr="0096205B">
        <w:rPr>
          <w:rFonts w:asciiTheme="minorHAnsi" w:hAnsiTheme="minorHAnsi"/>
          <w:lang w:val="en-US"/>
        </w:rPr>
        <w:t xml:space="preserve">.  </w:t>
      </w:r>
    </w:p>
    <w:p w14:paraId="55A4B340" w14:textId="0DACB580" w:rsidR="00AD0262" w:rsidRPr="0096205B" w:rsidRDefault="00AD0262" w:rsidP="00AD0262">
      <w:pPr>
        <w:rPr>
          <w:rFonts w:asciiTheme="minorHAnsi" w:hAnsiTheme="minorHAnsi"/>
          <w:lang w:val="en-US"/>
        </w:rPr>
      </w:pPr>
      <w:r w:rsidRPr="0096205B">
        <w:rPr>
          <w:rFonts w:asciiTheme="minorHAnsi" w:hAnsiTheme="minorHAnsi"/>
          <w:lang w:val="en-US"/>
        </w:rPr>
        <w:t>The current (2015) repository of biomass supply at the regional level, by biomass category in physical units, is given in</w:t>
      </w:r>
      <w:r w:rsidR="00914EB1" w:rsidRPr="0096205B">
        <w:rPr>
          <w:rFonts w:asciiTheme="minorHAnsi" w:hAnsiTheme="minorHAnsi"/>
          <w:lang w:val="en-US"/>
        </w:rPr>
        <w:t xml:space="preserve"> Table 7.2</w:t>
      </w:r>
      <w:r w:rsidR="00317D68" w:rsidRPr="0096205B">
        <w:rPr>
          <w:rFonts w:asciiTheme="minorHAnsi" w:hAnsiTheme="minorHAnsi"/>
          <w:lang w:val="en-US"/>
        </w:rPr>
        <w:t>.</w:t>
      </w:r>
      <w:r w:rsidRPr="0096205B">
        <w:rPr>
          <w:rFonts w:asciiTheme="minorHAnsi" w:hAnsiTheme="minorHAnsi"/>
          <w:lang w:val="en-US"/>
        </w:rPr>
        <w:t xml:space="preserve"> Currently, the largest share of domestic biomass supply at the national level is consumed as fodder crops (47%), followed by wood residues (19%), food crops (12%) and wood (11%). The high share of wood based biomass is of course typical for a forest-rich country such as Austria. </w:t>
      </w:r>
      <w:r w:rsidR="0091361D" w:rsidRPr="0096205B">
        <w:rPr>
          <w:rFonts w:asciiTheme="minorHAnsi" w:hAnsiTheme="minorHAnsi"/>
          <w:lang w:val="en-US"/>
        </w:rPr>
        <w:t xml:space="preserve">Niederösterreich (29% in total biomass supply), Oberösterreich (22%) and Steiermark (19%) are the three most important regions in a bioeconomy context. They also provide the largest forest-based supplies. </w:t>
      </w:r>
    </w:p>
    <w:p w14:paraId="23491DB1" w14:textId="77777777" w:rsidR="00F11245" w:rsidRPr="0096205B" w:rsidRDefault="00F11245">
      <w:pPr>
        <w:rPr>
          <w:rFonts w:asciiTheme="minorHAnsi" w:hAnsiTheme="minorHAnsi"/>
          <w:sz w:val="18"/>
          <w:szCs w:val="18"/>
          <w:lang w:val="en-GB"/>
        </w:rPr>
      </w:pPr>
      <w:bookmarkStart w:id="61" w:name="_Ref121931069"/>
      <w:r w:rsidRPr="0096205B">
        <w:rPr>
          <w:rFonts w:asciiTheme="minorHAnsi" w:hAnsiTheme="minorHAnsi"/>
          <w:lang w:val="en-GB"/>
        </w:rPr>
        <w:br w:type="page"/>
      </w:r>
    </w:p>
    <w:p w14:paraId="2A7D752B" w14:textId="7D2F66CD" w:rsidR="00AD0262" w:rsidRPr="0096205B" w:rsidRDefault="00914EB1" w:rsidP="00D45A1B">
      <w:pPr>
        <w:pStyle w:val="Figurecaption"/>
        <w:rPr>
          <w:rFonts w:asciiTheme="minorHAnsi" w:hAnsiTheme="minorHAnsi"/>
        </w:rPr>
      </w:pPr>
      <w:bookmarkStart w:id="62" w:name="_Ref126139667"/>
      <w:r w:rsidRPr="0096205B">
        <w:rPr>
          <w:rFonts w:asciiTheme="minorHAnsi" w:hAnsiTheme="minorHAnsi"/>
        </w:rPr>
        <w:lastRenderedPageBreak/>
        <w:t>Table 7.2</w:t>
      </w:r>
      <w:bookmarkEnd w:id="61"/>
      <w:bookmarkEnd w:id="62"/>
      <w:r w:rsidR="00AD0262" w:rsidRPr="0096205B">
        <w:rPr>
          <w:rFonts w:asciiTheme="minorHAnsi" w:hAnsiTheme="minorHAnsi"/>
        </w:rPr>
        <w:t>: Regional biomass supply and use in Austria (Source: Own calculations based on FABIO, FORBIO, BCP MRSUT)</w:t>
      </w:r>
    </w:p>
    <w:tbl>
      <w:tblPr>
        <w:tblW w:w="9295" w:type="dxa"/>
        <w:tblLook w:val="04A0" w:firstRow="1" w:lastRow="0" w:firstColumn="1" w:lastColumn="0" w:noHBand="0" w:noVBand="1"/>
      </w:tblPr>
      <w:tblGrid>
        <w:gridCol w:w="1418"/>
        <w:gridCol w:w="963"/>
        <w:gridCol w:w="1069"/>
        <w:gridCol w:w="856"/>
        <w:gridCol w:w="963"/>
        <w:gridCol w:w="1069"/>
        <w:gridCol w:w="1069"/>
        <w:gridCol w:w="963"/>
        <w:gridCol w:w="963"/>
        <w:gridCol w:w="963"/>
      </w:tblGrid>
      <w:tr w:rsidR="00AD0262" w:rsidRPr="0096205B" w14:paraId="68A89335" w14:textId="77777777" w:rsidTr="00F11245">
        <w:trPr>
          <w:trHeight w:val="300"/>
        </w:trPr>
        <w:tc>
          <w:tcPr>
            <w:tcW w:w="1418" w:type="dxa"/>
            <w:tcBorders>
              <w:top w:val="single" w:sz="4" w:space="0" w:color="auto"/>
              <w:left w:val="nil"/>
              <w:bottom w:val="single" w:sz="4" w:space="0" w:color="auto"/>
              <w:right w:val="nil"/>
            </w:tcBorders>
            <w:shd w:val="clear" w:color="auto" w:fill="auto"/>
            <w:noWrap/>
            <w:vAlign w:val="bottom"/>
            <w:hideMark/>
          </w:tcPr>
          <w:p w14:paraId="2A04C113" w14:textId="77777777" w:rsidR="00AD0262" w:rsidRPr="0096205B" w:rsidRDefault="00AD0262" w:rsidP="00AD0262">
            <w:pPr>
              <w:spacing w:after="0" w:line="240" w:lineRule="auto"/>
              <w:rPr>
                <w:rFonts w:asciiTheme="minorHAnsi" w:eastAsia="Times New Roman" w:hAnsiTheme="minorHAnsi" w:cs="Calibri"/>
                <w:b/>
                <w:color w:val="000000"/>
                <w:sz w:val="18"/>
                <w:szCs w:val="18"/>
                <w:lang w:val="en-US"/>
              </w:rPr>
            </w:pPr>
            <w:r w:rsidRPr="0096205B">
              <w:rPr>
                <w:rFonts w:asciiTheme="minorHAnsi" w:eastAsia="Times New Roman" w:hAnsiTheme="minorHAnsi" w:cs="Calibri"/>
                <w:b/>
                <w:color w:val="000000"/>
                <w:sz w:val="18"/>
                <w:szCs w:val="18"/>
                <w:lang w:val="en-US"/>
              </w:rPr>
              <w:t>Type of biomass</w:t>
            </w:r>
          </w:p>
        </w:tc>
        <w:tc>
          <w:tcPr>
            <w:tcW w:w="855" w:type="dxa"/>
            <w:tcBorders>
              <w:top w:val="single" w:sz="4" w:space="0" w:color="auto"/>
              <w:left w:val="nil"/>
              <w:bottom w:val="single" w:sz="4" w:space="0" w:color="auto"/>
              <w:right w:val="nil"/>
            </w:tcBorders>
            <w:shd w:val="clear" w:color="auto" w:fill="auto"/>
            <w:noWrap/>
            <w:vAlign w:val="bottom"/>
            <w:hideMark/>
          </w:tcPr>
          <w:p w14:paraId="136FB033" w14:textId="77777777" w:rsidR="00AD0262" w:rsidRPr="0096205B" w:rsidRDefault="00AD0262" w:rsidP="00D45A1B">
            <w:pPr>
              <w:spacing w:after="0" w:line="240" w:lineRule="auto"/>
              <w:jc w:val="right"/>
              <w:rPr>
                <w:rFonts w:asciiTheme="minorHAnsi" w:eastAsia="Times New Roman" w:hAnsiTheme="minorHAnsi" w:cs="Calibri"/>
                <w:b/>
                <w:color w:val="000000"/>
                <w:sz w:val="18"/>
                <w:szCs w:val="18"/>
                <w:lang w:val="en-US"/>
              </w:rPr>
            </w:pPr>
            <w:r w:rsidRPr="0096205B">
              <w:rPr>
                <w:rFonts w:asciiTheme="minorHAnsi" w:eastAsia="Times New Roman" w:hAnsiTheme="minorHAnsi" w:cs="Calibri"/>
                <w:b/>
                <w:color w:val="000000"/>
                <w:sz w:val="18"/>
                <w:szCs w:val="18"/>
                <w:lang w:val="en-US"/>
              </w:rPr>
              <w:t>AT11</w:t>
            </w:r>
          </w:p>
        </w:tc>
        <w:tc>
          <w:tcPr>
            <w:tcW w:w="946" w:type="dxa"/>
            <w:tcBorders>
              <w:top w:val="single" w:sz="4" w:space="0" w:color="auto"/>
              <w:left w:val="nil"/>
              <w:bottom w:val="single" w:sz="4" w:space="0" w:color="auto"/>
              <w:right w:val="nil"/>
            </w:tcBorders>
            <w:shd w:val="clear" w:color="auto" w:fill="auto"/>
            <w:noWrap/>
            <w:vAlign w:val="bottom"/>
            <w:hideMark/>
          </w:tcPr>
          <w:p w14:paraId="3EC75424" w14:textId="77777777" w:rsidR="00AD0262" w:rsidRPr="0096205B" w:rsidRDefault="00AD0262" w:rsidP="00D45A1B">
            <w:pPr>
              <w:spacing w:after="0" w:line="240" w:lineRule="auto"/>
              <w:jc w:val="right"/>
              <w:rPr>
                <w:rFonts w:asciiTheme="minorHAnsi" w:eastAsia="Times New Roman" w:hAnsiTheme="minorHAnsi" w:cs="Calibri"/>
                <w:b/>
                <w:color w:val="000000"/>
                <w:sz w:val="18"/>
                <w:szCs w:val="18"/>
                <w:lang w:val="en-US"/>
              </w:rPr>
            </w:pPr>
            <w:r w:rsidRPr="0096205B">
              <w:rPr>
                <w:rFonts w:asciiTheme="minorHAnsi" w:eastAsia="Times New Roman" w:hAnsiTheme="minorHAnsi" w:cs="Calibri"/>
                <w:b/>
                <w:color w:val="000000"/>
                <w:sz w:val="18"/>
                <w:szCs w:val="18"/>
                <w:lang w:val="en-US"/>
              </w:rPr>
              <w:t>AT12</w:t>
            </w:r>
          </w:p>
        </w:tc>
        <w:tc>
          <w:tcPr>
            <w:tcW w:w="764" w:type="dxa"/>
            <w:tcBorders>
              <w:top w:val="single" w:sz="4" w:space="0" w:color="auto"/>
              <w:left w:val="nil"/>
              <w:bottom w:val="single" w:sz="4" w:space="0" w:color="auto"/>
              <w:right w:val="nil"/>
            </w:tcBorders>
            <w:shd w:val="clear" w:color="auto" w:fill="auto"/>
            <w:noWrap/>
            <w:vAlign w:val="bottom"/>
            <w:hideMark/>
          </w:tcPr>
          <w:p w14:paraId="7FF3CB15" w14:textId="77777777" w:rsidR="00AD0262" w:rsidRPr="0096205B" w:rsidRDefault="00AD0262" w:rsidP="00D45A1B">
            <w:pPr>
              <w:spacing w:after="0" w:line="240" w:lineRule="auto"/>
              <w:jc w:val="right"/>
              <w:rPr>
                <w:rFonts w:asciiTheme="minorHAnsi" w:eastAsia="Times New Roman" w:hAnsiTheme="minorHAnsi" w:cs="Calibri"/>
                <w:b/>
                <w:color w:val="000000"/>
                <w:sz w:val="18"/>
                <w:szCs w:val="18"/>
                <w:lang w:val="en-US"/>
              </w:rPr>
            </w:pPr>
            <w:r w:rsidRPr="0096205B">
              <w:rPr>
                <w:rFonts w:asciiTheme="minorHAnsi" w:eastAsia="Times New Roman" w:hAnsiTheme="minorHAnsi" w:cs="Calibri"/>
                <w:b/>
                <w:color w:val="000000"/>
                <w:sz w:val="18"/>
                <w:szCs w:val="18"/>
                <w:lang w:val="en-US"/>
              </w:rPr>
              <w:t>AT13</w:t>
            </w:r>
          </w:p>
        </w:tc>
        <w:tc>
          <w:tcPr>
            <w:tcW w:w="855" w:type="dxa"/>
            <w:tcBorders>
              <w:top w:val="single" w:sz="4" w:space="0" w:color="auto"/>
              <w:left w:val="nil"/>
              <w:bottom w:val="single" w:sz="4" w:space="0" w:color="auto"/>
              <w:right w:val="nil"/>
            </w:tcBorders>
            <w:shd w:val="clear" w:color="auto" w:fill="auto"/>
            <w:noWrap/>
            <w:vAlign w:val="bottom"/>
            <w:hideMark/>
          </w:tcPr>
          <w:p w14:paraId="46C2D4F2" w14:textId="77777777" w:rsidR="00AD0262" w:rsidRPr="0096205B" w:rsidRDefault="00AD0262" w:rsidP="00D45A1B">
            <w:pPr>
              <w:spacing w:after="0" w:line="240" w:lineRule="auto"/>
              <w:jc w:val="right"/>
              <w:rPr>
                <w:rFonts w:asciiTheme="minorHAnsi" w:eastAsia="Times New Roman" w:hAnsiTheme="minorHAnsi" w:cs="Calibri"/>
                <w:b/>
                <w:color w:val="000000"/>
                <w:sz w:val="18"/>
                <w:szCs w:val="18"/>
                <w:lang w:val="en-US"/>
              </w:rPr>
            </w:pPr>
            <w:r w:rsidRPr="0096205B">
              <w:rPr>
                <w:rFonts w:asciiTheme="minorHAnsi" w:eastAsia="Times New Roman" w:hAnsiTheme="minorHAnsi" w:cs="Calibri"/>
                <w:b/>
                <w:color w:val="000000"/>
                <w:sz w:val="18"/>
                <w:szCs w:val="18"/>
                <w:lang w:val="en-US"/>
              </w:rPr>
              <w:t>AT21</w:t>
            </w:r>
          </w:p>
        </w:tc>
        <w:tc>
          <w:tcPr>
            <w:tcW w:w="946" w:type="dxa"/>
            <w:tcBorders>
              <w:top w:val="single" w:sz="4" w:space="0" w:color="auto"/>
              <w:left w:val="nil"/>
              <w:bottom w:val="single" w:sz="4" w:space="0" w:color="auto"/>
              <w:right w:val="nil"/>
            </w:tcBorders>
            <w:shd w:val="clear" w:color="auto" w:fill="auto"/>
            <w:noWrap/>
            <w:vAlign w:val="bottom"/>
            <w:hideMark/>
          </w:tcPr>
          <w:p w14:paraId="3B702C8B" w14:textId="77777777" w:rsidR="00AD0262" w:rsidRPr="0096205B" w:rsidRDefault="00AD0262" w:rsidP="00D45A1B">
            <w:pPr>
              <w:spacing w:after="0" w:line="240" w:lineRule="auto"/>
              <w:jc w:val="right"/>
              <w:rPr>
                <w:rFonts w:asciiTheme="minorHAnsi" w:eastAsia="Times New Roman" w:hAnsiTheme="minorHAnsi" w:cs="Calibri"/>
                <w:b/>
                <w:color w:val="000000"/>
                <w:sz w:val="18"/>
                <w:szCs w:val="18"/>
                <w:lang w:val="en-US"/>
              </w:rPr>
            </w:pPr>
            <w:r w:rsidRPr="0096205B">
              <w:rPr>
                <w:rFonts w:asciiTheme="minorHAnsi" w:eastAsia="Times New Roman" w:hAnsiTheme="minorHAnsi" w:cs="Calibri"/>
                <w:b/>
                <w:color w:val="000000"/>
                <w:sz w:val="18"/>
                <w:szCs w:val="18"/>
                <w:lang w:val="en-US"/>
              </w:rPr>
              <w:t>AT22</w:t>
            </w:r>
          </w:p>
        </w:tc>
        <w:tc>
          <w:tcPr>
            <w:tcW w:w="946" w:type="dxa"/>
            <w:tcBorders>
              <w:top w:val="single" w:sz="4" w:space="0" w:color="auto"/>
              <w:left w:val="nil"/>
              <w:bottom w:val="single" w:sz="4" w:space="0" w:color="auto"/>
              <w:right w:val="nil"/>
            </w:tcBorders>
            <w:shd w:val="clear" w:color="auto" w:fill="auto"/>
            <w:noWrap/>
            <w:vAlign w:val="bottom"/>
            <w:hideMark/>
          </w:tcPr>
          <w:p w14:paraId="5969A829" w14:textId="77777777" w:rsidR="00AD0262" w:rsidRPr="0096205B" w:rsidRDefault="00AD0262" w:rsidP="00D45A1B">
            <w:pPr>
              <w:spacing w:after="0" w:line="240" w:lineRule="auto"/>
              <w:jc w:val="right"/>
              <w:rPr>
                <w:rFonts w:asciiTheme="minorHAnsi" w:eastAsia="Times New Roman" w:hAnsiTheme="minorHAnsi" w:cs="Calibri"/>
                <w:b/>
                <w:color w:val="000000"/>
                <w:sz w:val="18"/>
                <w:szCs w:val="18"/>
                <w:lang w:val="en-US"/>
              </w:rPr>
            </w:pPr>
            <w:r w:rsidRPr="0096205B">
              <w:rPr>
                <w:rFonts w:asciiTheme="minorHAnsi" w:eastAsia="Times New Roman" w:hAnsiTheme="minorHAnsi" w:cs="Calibri"/>
                <w:b/>
                <w:color w:val="000000"/>
                <w:sz w:val="18"/>
                <w:szCs w:val="18"/>
                <w:lang w:val="en-US"/>
              </w:rPr>
              <w:t>AT31</w:t>
            </w:r>
          </w:p>
        </w:tc>
        <w:tc>
          <w:tcPr>
            <w:tcW w:w="855" w:type="dxa"/>
            <w:tcBorders>
              <w:top w:val="single" w:sz="4" w:space="0" w:color="auto"/>
              <w:left w:val="nil"/>
              <w:bottom w:val="single" w:sz="4" w:space="0" w:color="auto"/>
              <w:right w:val="nil"/>
            </w:tcBorders>
            <w:shd w:val="clear" w:color="auto" w:fill="auto"/>
            <w:noWrap/>
            <w:vAlign w:val="bottom"/>
            <w:hideMark/>
          </w:tcPr>
          <w:p w14:paraId="45651AAA" w14:textId="77777777" w:rsidR="00AD0262" w:rsidRPr="0096205B" w:rsidRDefault="00AD0262" w:rsidP="00D45A1B">
            <w:pPr>
              <w:spacing w:after="0" w:line="240" w:lineRule="auto"/>
              <w:jc w:val="right"/>
              <w:rPr>
                <w:rFonts w:asciiTheme="minorHAnsi" w:eastAsia="Times New Roman" w:hAnsiTheme="minorHAnsi" w:cs="Calibri"/>
                <w:b/>
                <w:color w:val="000000"/>
                <w:sz w:val="18"/>
                <w:szCs w:val="18"/>
                <w:lang w:val="en-US"/>
              </w:rPr>
            </w:pPr>
            <w:r w:rsidRPr="0096205B">
              <w:rPr>
                <w:rFonts w:asciiTheme="minorHAnsi" w:eastAsia="Times New Roman" w:hAnsiTheme="minorHAnsi" w:cs="Calibri"/>
                <w:b/>
                <w:color w:val="000000"/>
                <w:sz w:val="18"/>
                <w:szCs w:val="18"/>
                <w:lang w:val="en-US"/>
              </w:rPr>
              <w:t>AT32</w:t>
            </w:r>
          </w:p>
        </w:tc>
        <w:tc>
          <w:tcPr>
            <w:tcW w:w="855" w:type="dxa"/>
            <w:tcBorders>
              <w:top w:val="single" w:sz="4" w:space="0" w:color="auto"/>
              <w:left w:val="nil"/>
              <w:bottom w:val="single" w:sz="4" w:space="0" w:color="auto"/>
              <w:right w:val="nil"/>
            </w:tcBorders>
            <w:shd w:val="clear" w:color="auto" w:fill="auto"/>
            <w:noWrap/>
            <w:vAlign w:val="bottom"/>
            <w:hideMark/>
          </w:tcPr>
          <w:p w14:paraId="52BCC991" w14:textId="77777777" w:rsidR="00AD0262" w:rsidRPr="0096205B" w:rsidRDefault="00AD0262" w:rsidP="00D45A1B">
            <w:pPr>
              <w:spacing w:after="0" w:line="240" w:lineRule="auto"/>
              <w:jc w:val="right"/>
              <w:rPr>
                <w:rFonts w:asciiTheme="minorHAnsi" w:eastAsia="Times New Roman" w:hAnsiTheme="minorHAnsi" w:cs="Calibri"/>
                <w:b/>
                <w:color w:val="000000"/>
                <w:sz w:val="18"/>
                <w:szCs w:val="18"/>
                <w:lang w:val="en-US"/>
              </w:rPr>
            </w:pPr>
            <w:r w:rsidRPr="0096205B">
              <w:rPr>
                <w:rFonts w:asciiTheme="minorHAnsi" w:eastAsia="Times New Roman" w:hAnsiTheme="minorHAnsi" w:cs="Calibri"/>
                <w:b/>
                <w:color w:val="000000"/>
                <w:sz w:val="18"/>
                <w:szCs w:val="18"/>
                <w:lang w:val="en-US"/>
              </w:rPr>
              <w:t>AT33</w:t>
            </w:r>
          </w:p>
        </w:tc>
        <w:tc>
          <w:tcPr>
            <w:tcW w:w="855" w:type="dxa"/>
            <w:tcBorders>
              <w:top w:val="single" w:sz="4" w:space="0" w:color="auto"/>
              <w:left w:val="nil"/>
              <w:bottom w:val="single" w:sz="4" w:space="0" w:color="auto"/>
              <w:right w:val="nil"/>
            </w:tcBorders>
            <w:shd w:val="clear" w:color="auto" w:fill="auto"/>
            <w:noWrap/>
            <w:vAlign w:val="bottom"/>
            <w:hideMark/>
          </w:tcPr>
          <w:p w14:paraId="2F8DA967" w14:textId="77777777" w:rsidR="00AD0262" w:rsidRPr="0096205B" w:rsidRDefault="00AD0262" w:rsidP="00D45A1B">
            <w:pPr>
              <w:spacing w:after="0" w:line="240" w:lineRule="auto"/>
              <w:jc w:val="right"/>
              <w:rPr>
                <w:rFonts w:asciiTheme="minorHAnsi" w:eastAsia="Times New Roman" w:hAnsiTheme="minorHAnsi" w:cs="Calibri"/>
                <w:b/>
                <w:color w:val="000000"/>
                <w:sz w:val="18"/>
                <w:szCs w:val="18"/>
                <w:lang w:val="en-US"/>
              </w:rPr>
            </w:pPr>
            <w:r w:rsidRPr="0096205B">
              <w:rPr>
                <w:rFonts w:asciiTheme="minorHAnsi" w:eastAsia="Times New Roman" w:hAnsiTheme="minorHAnsi" w:cs="Calibri"/>
                <w:b/>
                <w:color w:val="000000"/>
                <w:sz w:val="18"/>
                <w:szCs w:val="18"/>
                <w:lang w:val="en-US"/>
              </w:rPr>
              <w:t>AT34</w:t>
            </w:r>
          </w:p>
        </w:tc>
      </w:tr>
      <w:tr w:rsidR="00F11245" w:rsidRPr="0096205B" w14:paraId="3C1EE3C1" w14:textId="77777777" w:rsidTr="00F11245">
        <w:trPr>
          <w:trHeight w:val="300"/>
        </w:trPr>
        <w:tc>
          <w:tcPr>
            <w:tcW w:w="1418" w:type="dxa"/>
            <w:tcBorders>
              <w:top w:val="single" w:sz="4" w:space="0" w:color="auto"/>
              <w:left w:val="nil"/>
              <w:bottom w:val="single" w:sz="4" w:space="0" w:color="auto"/>
              <w:right w:val="nil"/>
            </w:tcBorders>
            <w:shd w:val="clear" w:color="auto" w:fill="auto"/>
            <w:noWrap/>
            <w:vAlign w:val="bottom"/>
          </w:tcPr>
          <w:p w14:paraId="1DEB6A2C" w14:textId="77777777" w:rsidR="00F11245" w:rsidRPr="0096205B" w:rsidRDefault="00F11245" w:rsidP="00F11245">
            <w:pPr>
              <w:spacing w:after="0" w:line="240" w:lineRule="auto"/>
              <w:rPr>
                <w:rFonts w:asciiTheme="minorHAnsi" w:eastAsia="Times New Roman" w:hAnsiTheme="minorHAnsi" w:cs="Calibri"/>
                <w:b/>
                <w:color w:val="000000"/>
                <w:sz w:val="18"/>
                <w:szCs w:val="18"/>
                <w:lang w:val="en-US"/>
              </w:rPr>
            </w:pPr>
          </w:p>
        </w:tc>
        <w:tc>
          <w:tcPr>
            <w:tcW w:w="855" w:type="dxa"/>
            <w:tcBorders>
              <w:top w:val="single" w:sz="4" w:space="0" w:color="auto"/>
              <w:left w:val="nil"/>
              <w:bottom w:val="single" w:sz="4" w:space="0" w:color="auto"/>
              <w:right w:val="nil"/>
            </w:tcBorders>
            <w:shd w:val="clear" w:color="auto" w:fill="auto"/>
            <w:noWrap/>
          </w:tcPr>
          <w:p w14:paraId="6B54E0DD" w14:textId="789F8A2F" w:rsidR="00F11245" w:rsidRPr="0096205B" w:rsidRDefault="00F11245" w:rsidP="00F11245">
            <w:pPr>
              <w:spacing w:after="0" w:line="240" w:lineRule="auto"/>
              <w:jc w:val="right"/>
              <w:rPr>
                <w:rFonts w:asciiTheme="minorHAnsi" w:eastAsia="Times New Roman" w:hAnsiTheme="minorHAnsi" w:cs="Calibri"/>
                <w:b/>
                <w:color w:val="000000"/>
                <w:sz w:val="18"/>
                <w:szCs w:val="18"/>
                <w:lang w:val="en-US"/>
              </w:rPr>
            </w:pPr>
            <w:r w:rsidRPr="0096205B">
              <w:rPr>
                <w:rFonts w:asciiTheme="minorHAnsi" w:hAnsiTheme="minorHAnsi" w:cstheme="majorHAnsi"/>
                <w:sz w:val="10"/>
              </w:rPr>
              <w:t>Burgenland</w:t>
            </w:r>
          </w:p>
        </w:tc>
        <w:tc>
          <w:tcPr>
            <w:tcW w:w="946" w:type="dxa"/>
            <w:tcBorders>
              <w:top w:val="single" w:sz="4" w:space="0" w:color="auto"/>
              <w:left w:val="nil"/>
              <w:bottom w:val="single" w:sz="4" w:space="0" w:color="auto"/>
              <w:right w:val="nil"/>
            </w:tcBorders>
            <w:shd w:val="clear" w:color="auto" w:fill="auto"/>
            <w:noWrap/>
          </w:tcPr>
          <w:p w14:paraId="3243780B" w14:textId="1B851740" w:rsidR="00F11245" w:rsidRPr="0096205B" w:rsidRDefault="00F11245" w:rsidP="00F11245">
            <w:pPr>
              <w:spacing w:after="0" w:line="240" w:lineRule="auto"/>
              <w:jc w:val="right"/>
              <w:rPr>
                <w:rFonts w:asciiTheme="minorHAnsi" w:eastAsia="Times New Roman" w:hAnsiTheme="minorHAnsi" w:cs="Calibri"/>
                <w:b/>
                <w:color w:val="000000"/>
                <w:sz w:val="18"/>
                <w:szCs w:val="18"/>
                <w:lang w:val="en-US"/>
              </w:rPr>
            </w:pPr>
            <w:r w:rsidRPr="0096205B">
              <w:rPr>
                <w:rFonts w:asciiTheme="minorHAnsi" w:hAnsiTheme="minorHAnsi" w:cstheme="majorHAnsi"/>
                <w:sz w:val="10"/>
              </w:rPr>
              <w:t>Niederösterreich</w:t>
            </w:r>
          </w:p>
        </w:tc>
        <w:tc>
          <w:tcPr>
            <w:tcW w:w="764" w:type="dxa"/>
            <w:tcBorders>
              <w:top w:val="single" w:sz="4" w:space="0" w:color="auto"/>
              <w:left w:val="nil"/>
              <w:bottom w:val="single" w:sz="4" w:space="0" w:color="auto"/>
              <w:right w:val="nil"/>
            </w:tcBorders>
            <w:shd w:val="clear" w:color="auto" w:fill="auto"/>
            <w:noWrap/>
          </w:tcPr>
          <w:p w14:paraId="61611E47" w14:textId="5BD9B48F" w:rsidR="00F11245" w:rsidRPr="0096205B" w:rsidRDefault="00F11245" w:rsidP="00F11245">
            <w:pPr>
              <w:spacing w:after="0" w:line="240" w:lineRule="auto"/>
              <w:jc w:val="right"/>
              <w:rPr>
                <w:rFonts w:asciiTheme="minorHAnsi" w:eastAsia="Times New Roman" w:hAnsiTheme="minorHAnsi" w:cs="Calibri"/>
                <w:b/>
                <w:color w:val="000000"/>
                <w:sz w:val="18"/>
                <w:szCs w:val="18"/>
                <w:lang w:val="en-US"/>
              </w:rPr>
            </w:pPr>
            <w:r w:rsidRPr="0096205B">
              <w:rPr>
                <w:rFonts w:asciiTheme="minorHAnsi" w:hAnsiTheme="minorHAnsi" w:cstheme="majorHAnsi"/>
                <w:sz w:val="10"/>
              </w:rPr>
              <w:t>Wien</w:t>
            </w:r>
          </w:p>
        </w:tc>
        <w:tc>
          <w:tcPr>
            <w:tcW w:w="855" w:type="dxa"/>
            <w:tcBorders>
              <w:top w:val="single" w:sz="4" w:space="0" w:color="auto"/>
              <w:left w:val="nil"/>
              <w:bottom w:val="single" w:sz="4" w:space="0" w:color="auto"/>
              <w:right w:val="nil"/>
            </w:tcBorders>
            <w:shd w:val="clear" w:color="auto" w:fill="auto"/>
            <w:noWrap/>
          </w:tcPr>
          <w:p w14:paraId="65D3734A" w14:textId="49F0C8A3" w:rsidR="00F11245" w:rsidRPr="0096205B" w:rsidRDefault="00F11245" w:rsidP="00F11245">
            <w:pPr>
              <w:spacing w:after="0" w:line="240" w:lineRule="auto"/>
              <w:jc w:val="right"/>
              <w:rPr>
                <w:rFonts w:asciiTheme="minorHAnsi" w:eastAsia="Times New Roman" w:hAnsiTheme="minorHAnsi" w:cs="Calibri"/>
                <w:b/>
                <w:color w:val="000000"/>
                <w:sz w:val="18"/>
                <w:szCs w:val="18"/>
                <w:lang w:val="en-US"/>
              </w:rPr>
            </w:pPr>
            <w:r w:rsidRPr="0096205B">
              <w:rPr>
                <w:rFonts w:asciiTheme="minorHAnsi" w:hAnsiTheme="minorHAnsi" w:cstheme="majorHAnsi"/>
                <w:sz w:val="10"/>
              </w:rPr>
              <w:t>Kärnten</w:t>
            </w:r>
          </w:p>
        </w:tc>
        <w:tc>
          <w:tcPr>
            <w:tcW w:w="946" w:type="dxa"/>
            <w:tcBorders>
              <w:top w:val="single" w:sz="4" w:space="0" w:color="auto"/>
              <w:left w:val="nil"/>
              <w:bottom w:val="single" w:sz="4" w:space="0" w:color="auto"/>
              <w:right w:val="nil"/>
            </w:tcBorders>
            <w:shd w:val="clear" w:color="auto" w:fill="auto"/>
            <w:noWrap/>
          </w:tcPr>
          <w:p w14:paraId="7BFAD47E" w14:textId="354DE444" w:rsidR="00F11245" w:rsidRPr="0096205B" w:rsidRDefault="00F11245" w:rsidP="00F11245">
            <w:pPr>
              <w:spacing w:after="0" w:line="240" w:lineRule="auto"/>
              <w:jc w:val="right"/>
              <w:rPr>
                <w:rFonts w:asciiTheme="minorHAnsi" w:eastAsia="Times New Roman" w:hAnsiTheme="minorHAnsi" w:cs="Calibri"/>
                <w:b/>
                <w:color w:val="000000"/>
                <w:sz w:val="18"/>
                <w:szCs w:val="18"/>
                <w:lang w:val="en-US"/>
              </w:rPr>
            </w:pPr>
            <w:r w:rsidRPr="0096205B">
              <w:rPr>
                <w:rFonts w:asciiTheme="minorHAnsi" w:hAnsiTheme="minorHAnsi" w:cstheme="majorHAnsi"/>
                <w:sz w:val="10"/>
              </w:rPr>
              <w:t>Steiermark</w:t>
            </w:r>
          </w:p>
        </w:tc>
        <w:tc>
          <w:tcPr>
            <w:tcW w:w="946" w:type="dxa"/>
            <w:tcBorders>
              <w:top w:val="single" w:sz="4" w:space="0" w:color="auto"/>
              <w:left w:val="nil"/>
              <w:bottom w:val="single" w:sz="4" w:space="0" w:color="auto"/>
              <w:right w:val="nil"/>
            </w:tcBorders>
            <w:shd w:val="clear" w:color="auto" w:fill="auto"/>
            <w:noWrap/>
          </w:tcPr>
          <w:p w14:paraId="60B6D437" w14:textId="083AD062" w:rsidR="00F11245" w:rsidRPr="0096205B" w:rsidRDefault="00F11245" w:rsidP="00F11245">
            <w:pPr>
              <w:spacing w:after="0" w:line="240" w:lineRule="auto"/>
              <w:jc w:val="right"/>
              <w:rPr>
                <w:rFonts w:asciiTheme="minorHAnsi" w:eastAsia="Times New Roman" w:hAnsiTheme="minorHAnsi" w:cs="Calibri"/>
                <w:b/>
                <w:color w:val="000000"/>
                <w:sz w:val="18"/>
                <w:szCs w:val="18"/>
                <w:lang w:val="en-US"/>
              </w:rPr>
            </w:pPr>
            <w:r w:rsidRPr="0096205B">
              <w:rPr>
                <w:rFonts w:asciiTheme="minorHAnsi" w:hAnsiTheme="minorHAnsi" w:cstheme="majorHAnsi"/>
                <w:sz w:val="10"/>
              </w:rPr>
              <w:t>Oberösterreich</w:t>
            </w:r>
          </w:p>
        </w:tc>
        <w:tc>
          <w:tcPr>
            <w:tcW w:w="855" w:type="dxa"/>
            <w:tcBorders>
              <w:top w:val="single" w:sz="4" w:space="0" w:color="auto"/>
              <w:left w:val="nil"/>
              <w:bottom w:val="single" w:sz="4" w:space="0" w:color="auto"/>
              <w:right w:val="nil"/>
            </w:tcBorders>
            <w:shd w:val="clear" w:color="auto" w:fill="auto"/>
            <w:noWrap/>
          </w:tcPr>
          <w:p w14:paraId="60F8384A" w14:textId="5359049C" w:rsidR="00F11245" w:rsidRPr="0096205B" w:rsidRDefault="00F11245" w:rsidP="00F11245">
            <w:pPr>
              <w:spacing w:after="0" w:line="240" w:lineRule="auto"/>
              <w:jc w:val="right"/>
              <w:rPr>
                <w:rFonts w:asciiTheme="minorHAnsi" w:eastAsia="Times New Roman" w:hAnsiTheme="minorHAnsi" w:cs="Calibri"/>
                <w:b/>
                <w:color w:val="000000"/>
                <w:sz w:val="18"/>
                <w:szCs w:val="18"/>
                <w:lang w:val="en-US"/>
              </w:rPr>
            </w:pPr>
            <w:r w:rsidRPr="0096205B">
              <w:rPr>
                <w:rFonts w:asciiTheme="minorHAnsi" w:hAnsiTheme="minorHAnsi" w:cstheme="majorHAnsi"/>
                <w:sz w:val="10"/>
              </w:rPr>
              <w:t>Salzburg</w:t>
            </w:r>
          </w:p>
        </w:tc>
        <w:tc>
          <w:tcPr>
            <w:tcW w:w="855" w:type="dxa"/>
            <w:tcBorders>
              <w:top w:val="single" w:sz="4" w:space="0" w:color="auto"/>
              <w:left w:val="nil"/>
              <w:bottom w:val="single" w:sz="4" w:space="0" w:color="auto"/>
              <w:right w:val="nil"/>
            </w:tcBorders>
            <w:shd w:val="clear" w:color="auto" w:fill="auto"/>
            <w:noWrap/>
          </w:tcPr>
          <w:p w14:paraId="2D9467D2" w14:textId="1912B9AE" w:rsidR="00F11245" w:rsidRPr="0096205B" w:rsidRDefault="00F11245" w:rsidP="00F11245">
            <w:pPr>
              <w:spacing w:after="0" w:line="240" w:lineRule="auto"/>
              <w:jc w:val="right"/>
              <w:rPr>
                <w:rFonts w:asciiTheme="minorHAnsi" w:eastAsia="Times New Roman" w:hAnsiTheme="minorHAnsi" w:cs="Calibri"/>
                <w:b/>
                <w:color w:val="000000"/>
                <w:sz w:val="18"/>
                <w:szCs w:val="18"/>
                <w:lang w:val="en-US"/>
              </w:rPr>
            </w:pPr>
            <w:r w:rsidRPr="0096205B">
              <w:rPr>
                <w:rFonts w:asciiTheme="minorHAnsi" w:hAnsiTheme="minorHAnsi" w:cstheme="majorHAnsi"/>
                <w:sz w:val="10"/>
              </w:rPr>
              <w:t>Tirol</w:t>
            </w:r>
          </w:p>
        </w:tc>
        <w:tc>
          <w:tcPr>
            <w:tcW w:w="855" w:type="dxa"/>
            <w:tcBorders>
              <w:top w:val="single" w:sz="4" w:space="0" w:color="auto"/>
              <w:left w:val="nil"/>
              <w:bottom w:val="single" w:sz="4" w:space="0" w:color="auto"/>
              <w:right w:val="nil"/>
            </w:tcBorders>
            <w:shd w:val="clear" w:color="auto" w:fill="auto"/>
            <w:noWrap/>
          </w:tcPr>
          <w:p w14:paraId="315F9D36" w14:textId="7E69F5FD" w:rsidR="00F11245" w:rsidRPr="0096205B" w:rsidRDefault="00F11245" w:rsidP="00F11245">
            <w:pPr>
              <w:spacing w:after="0" w:line="240" w:lineRule="auto"/>
              <w:jc w:val="right"/>
              <w:rPr>
                <w:rFonts w:asciiTheme="minorHAnsi" w:eastAsia="Times New Roman" w:hAnsiTheme="minorHAnsi" w:cs="Calibri"/>
                <w:b/>
                <w:color w:val="000000"/>
                <w:sz w:val="18"/>
                <w:szCs w:val="18"/>
                <w:lang w:val="en-US"/>
              </w:rPr>
            </w:pPr>
            <w:r w:rsidRPr="0096205B">
              <w:rPr>
                <w:rFonts w:asciiTheme="minorHAnsi" w:hAnsiTheme="minorHAnsi" w:cstheme="majorHAnsi"/>
                <w:sz w:val="10"/>
              </w:rPr>
              <w:t>Vorarlberg</w:t>
            </w:r>
          </w:p>
        </w:tc>
      </w:tr>
      <w:tr w:rsidR="00AD0262" w:rsidRPr="0096205B" w14:paraId="59C9D9CA" w14:textId="77777777" w:rsidTr="00F11245">
        <w:trPr>
          <w:trHeight w:val="300"/>
        </w:trPr>
        <w:tc>
          <w:tcPr>
            <w:tcW w:w="1418" w:type="dxa"/>
            <w:tcBorders>
              <w:top w:val="single" w:sz="4" w:space="0" w:color="auto"/>
              <w:left w:val="nil"/>
              <w:bottom w:val="nil"/>
              <w:right w:val="nil"/>
            </w:tcBorders>
            <w:shd w:val="clear" w:color="auto" w:fill="auto"/>
            <w:noWrap/>
            <w:vAlign w:val="bottom"/>
            <w:hideMark/>
          </w:tcPr>
          <w:p w14:paraId="26243A56" w14:textId="77777777" w:rsidR="00AD0262" w:rsidRPr="0096205B" w:rsidRDefault="00AD0262" w:rsidP="00AD0262">
            <w:pPr>
              <w:spacing w:after="0" w:line="240" w:lineRule="auto"/>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Food crops</w:t>
            </w:r>
          </w:p>
        </w:tc>
        <w:tc>
          <w:tcPr>
            <w:tcW w:w="855" w:type="dxa"/>
            <w:tcBorders>
              <w:top w:val="single" w:sz="4" w:space="0" w:color="auto"/>
              <w:left w:val="nil"/>
              <w:bottom w:val="nil"/>
              <w:right w:val="nil"/>
            </w:tcBorders>
            <w:shd w:val="clear" w:color="auto" w:fill="auto"/>
            <w:noWrap/>
            <w:vAlign w:val="bottom"/>
            <w:hideMark/>
          </w:tcPr>
          <w:p w14:paraId="56DEC62A"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919405</w:t>
            </w:r>
          </w:p>
        </w:tc>
        <w:tc>
          <w:tcPr>
            <w:tcW w:w="946" w:type="dxa"/>
            <w:tcBorders>
              <w:top w:val="single" w:sz="4" w:space="0" w:color="auto"/>
              <w:left w:val="nil"/>
              <w:bottom w:val="nil"/>
              <w:right w:val="nil"/>
            </w:tcBorders>
            <w:shd w:val="clear" w:color="auto" w:fill="auto"/>
            <w:noWrap/>
            <w:vAlign w:val="bottom"/>
            <w:hideMark/>
          </w:tcPr>
          <w:p w14:paraId="3B6519B1"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4160734</w:t>
            </w:r>
          </w:p>
        </w:tc>
        <w:tc>
          <w:tcPr>
            <w:tcW w:w="764" w:type="dxa"/>
            <w:tcBorders>
              <w:top w:val="single" w:sz="4" w:space="0" w:color="auto"/>
              <w:left w:val="nil"/>
              <w:bottom w:val="nil"/>
              <w:right w:val="nil"/>
            </w:tcBorders>
            <w:shd w:val="clear" w:color="auto" w:fill="auto"/>
            <w:noWrap/>
            <w:vAlign w:val="bottom"/>
            <w:hideMark/>
          </w:tcPr>
          <w:p w14:paraId="30976C60"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163153</w:t>
            </w:r>
          </w:p>
        </w:tc>
        <w:tc>
          <w:tcPr>
            <w:tcW w:w="855" w:type="dxa"/>
            <w:tcBorders>
              <w:top w:val="single" w:sz="4" w:space="0" w:color="auto"/>
              <w:left w:val="nil"/>
              <w:bottom w:val="nil"/>
              <w:right w:val="nil"/>
            </w:tcBorders>
            <w:shd w:val="clear" w:color="auto" w:fill="auto"/>
            <w:noWrap/>
            <w:vAlign w:val="bottom"/>
            <w:hideMark/>
          </w:tcPr>
          <w:p w14:paraId="3C2566E2"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165766</w:t>
            </w:r>
          </w:p>
        </w:tc>
        <w:tc>
          <w:tcPr>
            <w:tcW w:w="946" w:type="dxa"/>
            <w:tcBorders>
              <w:top w:val="single" w:sz="4" w:space="0" w:color="auto"/>
              <w:left w:val="nil"/>
              <w:bottom w:val="nil"/>
              <w:right w:val="nil"/>
            </w:tcBorders>
            <w:shd w:val="clear" w:color="auto" w:fill="auto"/>
            <w:noWrap/>
            <w:vAlign w:val="bottom"/>
            <w:hideMark/>
          </w:tcPr>
          <w:p w14:paraId="01E8B4F0"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507220</w:t>
            </w:r>
          </w:p>
        </w:tc>
        <w:tc>
          <w:tcPr>
            <w:tcW w:w="946" w:type="dxa"/>
            <w:tcBorders>
              <w:top w:val="single" w:sz="4" w:space="0" w:color="auto"/>
              <w:left w:val="nil"/>
              <w:bottom w:val="nil"/>
              <w:right w:val="nil"/>
            </w:tcBorders>
            <w:shd w:val="clear" w:color="auto" w:fill="auto"/>
            <w:noWrap/>
            <w:vAlign w:val="bottom"/>
            <w:hideMark/>
          </w:tcPr>
          <w:p w14:paraId="5771FD94"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856429</w:t>
            </w:r>
          </w:p>
        </w:tc>
        <w:tc>
          <w:tcPr>
            <w:tcW w:w="855" w:type="dxa"/>
            <w:tcBorders>
              <w:top w:val="single" w:sz="4" w:space="0" w:color="auto"/>
              <w:left w:val="nil"/>
              <w:bottom w:val="nil"/>
              <w:right w:val="nil"/>
            </w:tcBorders>
            <w:shd w:val="clear" w:color="auto" w:fill="auto"/>
            <w:noWrap/>
            <w:vAlign w:val="bottom"/>
            <w:hideMark/>
          </w:tcPr>
          <w:p w14:paraId="4B19FEEB"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24037</w:t>
            </w:r>
          </w:p>
        </w:tc>
        <w:tc>
          <w:tcPr>
            <w:tcW w:w="855" w:type="dxa"/>
            <w:tcBorders>
              <w:top w:val="single" w:sz="4" w:space="0" w:color="auto"/>
              <w:left w:val="nil"/>
              <w:bottom w:val="nil"/>
              <w:right w:val="nil"/>
            </w:tcBorders>
            <w:shd w:val="clear" w:color="auto" w:fill="auto"/>
            <w:noWrap/>
            <w:vAlign w:val="bottom"/>
            <w:hideMark/>
          </w:tcPr>
          <w:p w14:paraId="3F555A48"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68435</w:t>
            </w:r>
          </w:p>
        </w:tc>
        <w:tc>
          <w:tcPr>
            <w:tcW w:w="855" w:type="dxa"/>
            <w:tcBorders>
              <w:top w:val="single" w:sz="4" w:space="0" w:color="auto"/>
              <w:left w:val="nil"/>
              <w:bottom w:val="nil"/>
              <w:right w:val="nil"/>
            </w:tcBorders>
            <w:shd w:val="clear" w:color="auto" w:fill="auto"/>
            <w:noWrap/>
            <w:vAlign w:val="bottom"/>
            <w:hideMark/>
          </w:tcPr>
          <w:p w14:paraId="48755EFD"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13831</w:t>
            </w:r>
          </w:p>
        </w:tc>
      </w:tr>
      <w:tr w:rsidR="00AD0262" w:rsidRPr="0096205B" w14:paraId="1A8D0A87" w14:textId="77777777" w:rsidTr="00F11245">
        <w:trPr>
          <w:trHeight w:val="300"/>
        </w:trPr>
        <w:tc>
          <w:tcPr>
            <w:tcW w:w="1418" w:type="dxa"/>
            <w:tcBorders>
              <w:top w:val="nil"/>
              <w:left w:val="nil"/>
              <w:bottom w:val="nil"/>
              <w:right w:val="nil"/>
            </w:tcBorders>
            <w:shd w:val="clear" w:color="auto" w:fill="auto"/>
            <w:noWrap/>
            <w:vAlign w:val="bottom"/>
            <w:hideMark/>
          </w:tcPr>
          <w:p w14:paraId="2FB4F7F8" w14:textId="77777777" w:rsidR="00AD0262" w:rsidRPr="0096205B" w:rsidRDefault="00AD0262" w:rsidP="00AD0262">
            <w:pPr>
              <w:spacing w:after="0" w:line="240" w:lineRule="auto"/>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Feed crops</w:t>
            </w:r>
          </w:p>
        </w:tc>
        <w:tc>
          <w:tcPr>
            <w:tcW w:w="855" w:type="dxa"/>
            <w:tcBorders>
              <w:top w:val="nil"/>
              <w:left w:val="nil"/>
              <w:bottom w:val="nil"/>
              <w:right w:val="nil"/>
            </w:tcBorders>
            <w:shd w:val="clear" w:color="auto" w:fill="auto"/>
            <w:noWrap/>
            <w:vAlign w:val="bottom"/>
            <w:hideMark/>
          </w:tcPr>
          <w:p w14:paraId="4C99B9EA"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44855</w:t>
            </w:r>
          </w:p>
        </w:tc>
        <w:tc>
          <w:tcPr>
            <w:tcW w:w="946" w:type="dxa"/>
            <w:tcBorders>
              <w:top w:val="nil"/>
              <w:left w:val="nil"/>
              <w:bottom w:val="nil"/>
              <w:right w:val="nil"/>
            </w:tcBorders>
            <w:shd w:val="clear" w:color="auto" w:fill="auto"/>
            <w:noWrap/>
            <w:vAlign w:val="bottom"/>
            <w:hideMark/>
          </w:tcPr>
          <w:p w14:paraId="407E1129"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573225</w:t>
            </w:r>
          </w:p>
        </w:tc>
        <w:tc>
          <w:tcPr>
            <w:tcW w:w="764" w:type="dxa"/>
            <w:tcBorders>
              <w:top w:val="nil"/>
              <w:left w:val="nil"/>
              <w:bottom w:val="nil"/>
              <w:right w:val="nil"/>
            </w:tcBorders>
            <w:shd w:val="clear" w:color="auto" w:fill="auto"/>
            <w:noWrap/>
            <w:vAlign w:val="bottom"/>
            <w:hideMark/>
          </w:tcPr>
          <w:p w14:paraId="3F6532DA"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312</w:t>
            </w:r>
          </w:p>
        </w:tc>
        <w:tc>
          <w:tcPr>
            <w:tcW w:w="855" w:type="dxa"/>
            <w:tcBorders>
              <w:top w:val="nil"/>
              <w:left w:val="nil"/>
              <w:bottom w:val="nil"/>
              <w:right w:val="nil"/>
            </w:tcBorders>
            <w:shd w:val="clear" w:color="auto" w:fill="auto"/>
            <w:noWrap/>
            <w:vAlign w:val="bottom"/>
            <w:hideMark/>
          </w:tcPr>
          <w:p w14:paraId="285CB0AF"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149609</w:t>
            </w:r>
          </w:p>
        </w:tc>
        <w:tc>
          <w:tcPr>
            <w:tcW w:w="946" w:type="dxa"/>
            <w:tcBorders>
              <w:top w:val="nil"/>
              <w:left w:val="nil"/>
              <w:bottom w:val="nil"/>
              <w:right w:val="nil"/>
            </w:tcBorders>
            <w:shd w:val="clear" w:color="auto" w:fill="auto"/>
            <w:noWrap/>
            <w:vAlign w:val="bottom"/>
            <w:hideMark/>
          </w:tcPr>
          <w:p w14:paraId="06F2FB1A"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510524</w:t>
            </w:r>
          </w:p>
        </w:tc>
        <w:tc>
          <w:tcPr>
            <w:tcW w:w="946" w:type="dxa"/>
            <w:tcBorders>
              <w:top w:val="nil"/>
              <w:left w:val="nil"/>
              <w:bottom w:val="nil"/>
              <w:right w:val="nil"/>
            </w:tcBorders>
            <w:shd w:val="clear" w:color="auto" w:fill="auto"/>
            <w:noWrap/>
            <w:vAlign w:val="bottom"/>
            <w:hideMark/>
          </w:tcPr>
          <w:p w14:paraId="3297B989"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779965</w:t>
            </w:r>
          </w:p>
        </w:tc>
        <w:tc>
          <w:tcPr>
            <w:tcW w:w="855" w:type="dxa"/>
            <w:tcBorders>
              <w:top w:val="nil"/>
              <w:left w:val="nil"/>
              <w:bottom w:val="nil"/>
              <w:right w:val="nil"/>
            </w:tcBorders>
            <w:shd w:val="clear" w:color="auto" w:fill="auto"/>
            <w:noWrap/>
            <w:vAlign w:val="bottom"/>
            <w:hideMark/>
          </w:tcPr>
          <w:p w14:paraId="01B5933E"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0</w:t>
            </w:r>
          </w:p>
        </w:tc>
        <w:tc>
          <w:tcPr>
            <w:tcW w:w="855" w:type="dxa"/>
            <w:tcBorders>
              <w:top w:val="nil"/>
              <w:left w:val="nil"/>
              <w:bottom w:val="nil"/>
              <w:right w:val="nil"/>
            </w:tcBorders>
            <w:shd w:val="clear" w:color="auto" w:fill="auto"/>
            <w:noWrap/>
            <w:vAlign w:val="bottom"/>
            <w:hideMark/>
          </w:tcPr>
          <w:p w14:paraId="2DDE562A"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0</w:t>
            </w:r>
          </w:p>
        </w:tc>
        <w:tc>
          <w:tcPr>
            <w:tcW w:w="855" w:type="dxa"/>
            <w:tcBorders>
              <w:top w:val="nil"/>
              <w:left w:val="nil"/>
              <w:bottom w:val="nil"/>
              <w:right w:val="nil"/>
            </w:tcBorders>
            <w:shd w:val="clear" w:color="auto" w:fill="auto"/>
            <w:noWrap/>
            <w:vAlign w:val="bottom"/>
            <w:hideMark/>
          </w:tcPr>
          <w:p w14:paraId="459C5C48"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0</w:t>
            </w:r>
          </w:p>
        </w:tc>
      </w:tr>
      <w:tr w:rsidR="00AD0262" w:rsidRPr="0096205B" w14:paraId="1DF84830" w14:textId="77777777" w:rsidTr="00F11245">
        <w:trPr>
          <w:trHeight w:val="300"/>
        </w:trPr>
        <w:tc>
          <w:tcPr>
            <w:tcW w:w="1418" w:type="dxa"/>
            <w:tcBorders>
              <w:top w:val="nil"/>
              <w:left w:val="nil"/>
              <w:bottom w:val="nil"/>
              <w:right w:val="nil"/>
            </w:tcBorders>
            <w:shd w:val="clear" w:color="auto" w:fill="auto"/>
            <w:noWrap/>
            <w:vAlign w:val="bottom"/>
            <w:hideMark/>
          </w:tcPr>
          <w:p w14:paraId="2FD9A4C0" w14:textId="77777777" w:rsidR="00AD0262" w:rsidRPr="0096205B" w:rsidRDefault="00AD0262" w:rsidP="00AD0262">
            <w:pPr>
              <w:spacing w:after="0" w:line="240" w:lineRule="auto"/>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Non-food crops</w:t>
            </w:r>
          </w:p>
        </w:tc>
        <w:tc>
          <w:tcPr>
            <w:tcW w:w="855" w:type="dxa"/>
            <w:tcBorders>
              <w:top w:val="nil"/>
              <w:left w:val="nil"/>
              <w:bottom w:val="nil"/>
              <w:right w:val="nil"/>
            </w:tcBorders>
            <w:shd w:val="clear" w:color="auto" w:fill="auto"/>
            <w:noWrap/>
            <w:vAlign w:val="bottom"/>
            <w:hideMark/>
          </w:tcPr>
          <w:p w14:paraId="4B922D12"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99620</w:t>
            </w:r>
          </w:p>
        </w:tc>
        <w:tc>
          <w:tcPr>
            <w:tcW w:w="946" w:type="dxa"/>
            <w:tcBorders>
              <w:top w:val="nil"/>
              <w:left w:val="nil"/>
              <w:bottom w:val="nil"/>
              <w:right w:val="nil"/>
            </w:tcBorders>
            <w:shd w:val="clear" w:color="auto" w:fill="auto"/>
            <w:noWrap/>
            <w:vAlign w:val="bottom"/>
            <w:hideMark/>
          </w:tcPr>
          <w:p w14:paraId="41D7E4C7"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703449</w:t>
            </w:r>
          </w:p>
        </w:tc>
        <w:tc>
          <w:tcPr>
            <w:tcW w:w="764" w:type="dxa"/>
            <w:tcBorders>
              <w:top w:val="nil"/>
              <w:left w:val="nil"/>
              <w:bottom w:val="nil"/>
              <w:right w:val="nil"/>
            </w:tcBorders>
            <w:shd w:val="clear" w:color="auto" w:fill="auto"/>
            <w:noWrap/>
            <w:vAlign w:val="bottom"/>
            <w:hideMark/>
          </w:tcPr>
          <w:p w14:paraId="12708CF3"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5130</w:t>
            </w:r>
          </w:p>
        </w:tc>
        <w:tc>
          <w:tcPr>
            <w:tcW w:w="855" w:type="dxa"/>
            <w:tcBorders>
              <w:top w:val="nil"/>
              <w:left w:val="nil"/>
              <w:bottom w:val="nil"/>
              <w:right w:val="nil"/>
            </w:tcBorders>
            <w:shd w:val="clear" w:color="auto" w:fill="auto"/>
            <w:noWrap/>
            <w:vAlign w:val="bottom"/>
            <w:hideMark/>
          </w:tcPr>
          <w:p w14:paraId="02DBF3EA"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4735</w:t>
            </w:r>
          </w:p>
        </w:tc>
        <w:tc>
          <w:tcPr>
            <w:tcW w:w="946" w:type="dxa"/>
            <w:tcBorders>
              <w:top w:val="nil"/>
              <w:left w:val="nil"/>
              <w:bottom w:val="nil"/>
              <w:right w:val="nil"/>
            </w:tcBorders>
            <w:shd w:val="clear" w:color="auto" w:fill="auto"/>
            <w:noWrap/>
            <w:vAlign w:val="bottom"/>
            <w:hideMark/>
          </w:tcPr>
          <w:p w14:paraId="4B28FCDF"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26738</w:t>
            </w:r>
          </w:p>
        </w:tc>
        <w:tc>
          <w:tcPr>
            <w:tcW w:w="946" w:type="dxa"/>
            <w:tcBorders>
              <w:top w:val="nil"/>
              <w:left w:val="nil"/>
              <w:bottom w:val="nil"/>
              <w:right w:val="nil"/>
            </w:tcBorders>
            <w:shd w:val="clear" w:color="auto" w:fill="auto"/>
            <w:noWrap/>
            <w:vAlign w:val="bottom"/>
            <w:hideMark/>
          </w:tcPr>
          <w:p w14:paraId="7E79DEF0"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112365</w:t>
            </w:r>
          </w:p>
        </w:tc>
        <w:tc>
          <w:tcPr>
            <w:tcW w:w="855" w:type="dxa"/>
            <w:tcBorders>
              <w:top w:val="nil"/>
              <w:left w:val="nil"/>
              <w:bottom w:val="nil"/>
              <w:right w:val="nil"/>
            </w:tcBorders>
            <w:shd w:val="clear" w:color="auto" w:fill="auto"/>
            <w:noWrap/>
            <w:vAlign w:val="bottom"/>
            <w:hideMark/>
          </w:tcPr>
          <w:p w14:paraId="246A8B8F"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225</w:t>
            </w:r>
          </w:p>
        </w:tc>
        <w:tc>
          <w:tcPr>
            <w:tcW w:w="855" w:type="dxa"/>
            <w:tcBorders>
              <w:top w:val="nil"/>
              <w:left w:val="nil"/>
              <w:bottom w:val="nil"/>
              <w:right w:val="nil"/>
            </w:tcBorders>
            <w:shd w:val="clear" w:color="auto" w:fill="auto"/>
            <w:noWrap/>
            <w:vAlign w:val="bottom"/>
            <w:hideMark/>
          </w:tcPr>
          <w:p w14:paraId="2678B5DB"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505</w:t>
            </w:r>
          </w:p>
        </w:tc>
        <w:tc>
          <w:tcPr>
            <w:tcW w:w="855" w:type="dxa"/>
            <w:tcBorders>
              <w:top w:val="nil"/>
              <w:left w:val="nil"/>
              <w:bottom w:val="nil"/>
              <w:right w:val="nil"/>
            </w:tcBorders>
            <w:shd w:val="clear" w:color="auto" w:fill="auto"/>
            <w:noWrap/>
            <w:vAlign w:val="bottom"/>
            <w:hideMark/>
          </w:tcPr>
          <w:p w14:paraId="7FE56247"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212</w:t>
            </w:r>
          </w:p>
        </w:tc>
      </w:tr>
      <w:tr w:rsidR="00AD0262" w:rsidRPr="0096205B" w14:paraId="3A5BFF49" w14:textId="77777777" w:rsidTr="00F11245">
        <w:trPr>
          <w:trHeight w:val="300"/>
        </w:trPr>
        <w:tc>
          <w:tcPr>
            <w:tcW w:w="1418" w:type="dxa"/>
            <w:tcBorders>
              <w:top w:val="nil"/>
              <w:left w:val="nil"/>
              <w:bottom w:val="nil"/>
              <w:right w:val="nil"/>
            </w:tcBorders>
            <w:shd w:val="clear" w:color="auto" w:fill="auto"/>
            <w:noWrap/>
            <w:vAlign w:val="bottom"/>
            <w:hideMark/>
          </w:tcPr>
          <w:p w14:paraId="58F61FCB" w14:textId="77777777" w:rsidR="00AD0262" w:rsidRPr="0096205B" w:rsidRDefault="00AD0262" w:rsidP="00AD0262">
            <w:pPr>
              <w:spacing w:after="0" w:line="240" w:lineRule="auto"/>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Feed (fodder)</w:t>
            </w:r>
          </w:p>
        </w:tc>
        <w:tc>
          <w:tcPr>
            <w:tcW w:w="855" w:type="dxa"/>
            <w:tcBorders>
              <w:top w:val="nil"/>
              <w:left w:val="nil"/>
              <w:bottom w:val="nil"/>
              <w:right w:val="nil"/>
            </w:tcBorders>
            <w:shd w:val="clear" w:color="auto" w:fill="auto"/>
            <w:noWrap/>
            <w:vAlign w:val="bottom"/>
            <w:hideMark/>
          </w:tcPr>
          <w:p w14:paraId="752E9E16"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478572</w:t>
            </w:r>
          </w:p>
        </w:tc>
        <w:tc>
          <w:tcPr>
            <w:tcW w:w="946" w:type="dxa"/>
            <w:tcBorders>
              <w:top w:val="nil"/>
              <w:left w:val="nil"/>
              <w:bottom w:val="nil"/>
              <w:right w:val="nil"/>
            </w:tcBorders>
            <w:shd w:val="clear" w:color="auto" w:fill="auto"/>
            <w:noWrap/>
            <w:vAlign w:val="bottom"/>
            <w:hideMark/>
          </w:tcPr>
          <w:p w14:paraId="1873AF0D"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5481823</w:t>
            </w:r>
          </w:p>
        </w:tc>
        <w:tc>
          <w:tcPr>
            <w:tcW w:w="764" w:type="dxa"/>
            <w:tcBorders>
              <w:top w:val="nil"/>
              <w:left w:val="nil"/>
              <w:bottom w:val="nil"/>
              <w:right w:val="nil"/>
            </w:tcBorders>
            <w:shd w:val="clear" w:color="auto" w:fill="auto"/>
            <w:noWrap/>
            <w:vAlign w:val="bottom"/>
            <w:hideMark/>
          </w:tcPr>
          <w:p w14:paraId="290F3F58"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10877</w:t>
            </w:r>
          </w:p>
        </w:tc>
        <w:tc>
          <w:tcPr>
            <w:tcW w:w="855" w:type="dxa"/>
            <w:tcBorders>
              <w:top w:val="nil"/>
              <w:left w:val="nil"/>
              <w:bottom w:val="nil"/>
              <w:right w:val="nil"/>
            </w:tcBorders>
            <w:shd w:val="clear" w:color="auto" w:fill="auto"/>
            <w:noWrap/>
            <w:vAlign w:val="bottom"/>
            <w:hideMark/>
          </w:tcPr>
          <w:p w14:paraId="48FDE098"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2866251</w:t>
            </w:r>
          </w:p>
        </w:tc>
        <w:tc>
          <w:tcPr>
            <w:tcW w:w="946" w:type="dxa"/>
            <w:tcBorders>
              <w:top w:val="nil"/>
              <w:left w:val="nil"/>
              <w:bottom w:val="nil"/>
              <w:right w:val="nil"/>
            </w:tcBorders>
            <w:shd w:val="clear" w:color="auto" w:fill="auto"/>
            <w:noWrap/>
            <w:vAlign w:val="bottom"/>
            <w:hideMark/>
          </w:tcPr>
          <w:p w14:paraId="4E9E07F3"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4799184</w:t>
            </w:r>
          </w:p>
        </w:tc>
        <w:tc>
          <w:tcPr>
            <w:tcW w:w="946" w:type="dxa"/>
            <w:tcBorders>
              <w:top w:val="nil"/>
              <w:left w:val="nil"/>
              <w:bottom w:val="nil"/>
              <w:right w:val="nil"/>
            </w:tcBorders>
            <w:shd w:val="clear" w:color="auto" w:fill="auto"/>
            <w:noWrap/>
            <w:vAlign w:val="bottom"/>
            <w:hideMark/>
          </w:tcPr>
          <w:p w14:paraId="1FA3E23A"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6900964</w:t>
            </w:r>
          </w:p>
        </w:tc>
        <w:tc>
          <w:tcPr>
            <w:tcW w:w="855" w:type="dxa"/>
            <w:tcBorders>
              <w:top w:val="nil"/>
              <w:left w:val="nil"/>
              <w:bottom w:val="nil"/>
              <w:right w:val="nil"/>
            </w:tcBorders>
            <w:shd w:val="clear" w:color="auto" w:fill="auto"/>
            <w:noWrap/>
            <w:vAlign w:val="bottom"/>
            <w:hideMark/>
          </w:tcPr>
          <w:p w14:paraId="6D2A8297"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2398556</w:t>
            </w:r>
          </w:p>
        </w:tc>
        <w:tc>
          <w:tcPr>
            <w:tcW w:w="855" w:type="dxa"/>
            <w:tcBorders>
              <w:top w:val="nil"/>
              <w:left w:val="nil"/>
              <w:bottom w:val="nil"/>
              <w:right w:val="nil"/>
            </w:tcBorders>
            <w:shd w:val="clear" w:color="auto" w:fill="auto"/>
            <w:noWrap/>
            <w:vAlign w:val="bottom"/>
            <w:hideMark/>
          </w:tcPr>
          <w:p w14:paraId="12E0CB8D"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2505769</w:t>
            </w:r>
          </w:p>
        </w:tc>
        <w:tc>
          <w:tcPr>
            <w:tcW w:w="855" w:type="dxa"/>
            <w:tcBorders>
              <w:top w:val="nil"/>
              <w:left w:val="nil"/>
              <w:bottom w:val="nil"/>
              <w:right w:val="nil"/>
            </w:tcBorders>
            <w:shd w:val="clear" w:color="auto" w:fill="auto"/>
            <w:noWrap/>
            <w:vAlign w:val="bottom"/>
            <w:hideMark/>
          </w:tcPr>
          <w:p w14:paraId="54ED9AE4"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961805</w:t>
            </w:r>
          </w:p>
        </w:tc>
      </w:tr>
      <w:tr w:rsidR="00AD0262" w:rsidRPr="0096205B" w14:paraId="293A5F2E" w14:textId="77777777" w:rsidTr="00F11245">
        <w:trPr>
          <w:trHeight w:val="300"/>
        </w:trPr>
        <w:tc>
          <w:tcPr>
            <w:tcW w:w="1418" w:type="dxa"/>
            <w:tcBorders>
              <w:top w:val="nil"/>
              <w:left w:val="nil"/>
              <w:bottom w:val="nil"/>
              <w:right w:val="nil"/>
            </w:tcBorders>
            <w:shd w:val="clear" w:color="auto" w:fill="auto"/>
            <w:noWrap/>
            <w:vAlign w:val="bottom"/>
            <w:hideMark/>
          </w:tcPr>
          <w:p w14:paraId="765D60EB" w14:textId="77777777" w:rsidR="00AD0262" w:rsidRPr="0096205B" w:rsidRDefault="00AD0262" w:rsidP="00AD0262">
            <w:pPr>
              <w:spacing w:after="0" w:line="240" w:lineRule="auto"/>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Wood</w:t>
            </w:r>
          </w:p>
        </w:tc>
        <w:tc>
          <w:tcPr>
            <w:tcW w:w="855" w:type="dxa"/>
            <w:tcBorders>
              <w:top w:val="nil"/>
              <w:left w:val="nil"/>
              <w:bottom w:val="nil"/>
              <w:right w:val="nil"/>
            </w:tcBorders>
            <w:shd w:val="clear" w:color="auto" w:fill="auto"/>
            <w:noWrap/>
            <w:vAlign w:val="bottom"/>
            <w:hideMark/>
          </w:tcPr>
          <w:p w14:paraId="775C098F"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245160</w:t>
            </w:r>
          </w:p>
        </w:tc>
        <w:tc>
          <w:tcPr>
            <w:tcW w:w="946" w:type="dxa"/>
            <w:tcBorders>
              <w:top w:val="nil"/>
              <w:left w:val="nil"/>
              <w:bottom w:val="nil"/>
              <w:right w:val="nil"/>
            </w:tcBorders>
            <w:shd w:val="clear" w:color="auto" w:fill="auto"/>
            <w:noWrap/>
            <w:vAlign w:val="bottom"/>
            <w:hideMark/>
          </w:tcPr>
          <w:p w14:paraId="20E7AC43"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1368000</w:t>
            </w:r>
          </w:p>
        </w:tc>
        <w:tc>
          <w:tcPr>
            <w:tcW w:w="764" w:type="dxa"/>
            <w:tcBorders>
              <w:top w:val="nil"/>
              <w:left w:val="nil"/>
              <w:bottom w:val="nil"/>
              <w:right w:val="nil"/>
            </w:tcBorders>
            <w:shd w:val="clear" w:color="auto" w:fill="auto"/>
            <w:noWrap/>
            <w:vAlign w:val="bottom"/>
            <w:hideMark/>
          </w:tcPr>
          <w:p w14:paraId="72C83CCF"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1935</w:t>
            </w:r>
          </w:p>
        </w:tc>
        <w:tc>
          <w:tcPr>
            <w:tcW w:w="855" w:type="dxa"/>
            <w:tcBorders>
              <w:top w:val="nil"/>
              <w:left w:val="nil"/>
              <w:bottom w:val="nil"/>
              <w:right w:val="nil"/>
            </w:tcBorders>
            <w:shd w:val="clear" w:color="auto" w:fill="auto"/>
            <w:noWrap/>
            <w:vAlign w:val="bottom"/>
            <w:hideMark/>
          </w:tcPr>
          <w:p w14:paraId="06D1D36E"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883865</w:t>
            </w:r>
          </w:p>
        </w:tc>
        <w:tc>
          <w:tcPr>
            <w:tcW w:w="946" w:type="dxa"/>
            <w:tcBorders>
              <w:top w:val="nil"/>
              <w:left w:val="nil"/>
              <w:bottom w:val="nil"/>
              <w:right w:val="nil"/>
            </w:tcBorders>
            <w:shd w:val="clear" w:color="auto" w:fill="auto"/>
            <w:noWrap/>
            <w:vAlign w:val="bottom"/>
            <w:hideMark/>
          </w:tcPr>
          <w:p w14:paraId="3AA8CAC0"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1739012</w:t>
            </w:r>
          </w:p>
        </w:tc>
        <w:tc>
          <w:tcPr>
            <w:tcW w:w="946" w:type="dxa"/>
            <w:tcBorders>
              <w:top w:val="nil"/>
              <w:left w:val="nil"/>
              <w:bottom w:val="nil"/>
              <w:right w:val="nil"/>
            </w:tcBorders>
            <w:shd w:val="clear" w:color="auto" w:fill="auto"/>
            <w:noWrap/>
            <w:vAlign w:val="bottom"/>
            <w:hideMark/>
          </w:tcPr>
          <w:p w14:paraId="7876EC88"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999993</w:t>
            </w:r>
          </w:p>
        </w:tc>
        <w:tc>
          <w:tcPr>
            <w:tcW w:w="855" w:type="dxa"/>
            <w:tcBorders>
              <w:top w:val="nil"/>
              <w:left w:val="nil"/>
              <w:bottom w:val="nil"/>
              <w:right w:val="nil"/>
            </w:tcBorders>
            <w:shd w:val="clear" w:color="auto" w:fill="auto"/>
            <w:noWrap/>
            <w:vAlign w:val="bottom"/>
            <w:hideMark/>
          </w:tcPr>
          <w:p w14:paraId="055D13DF"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316127</w:t>
            </w:r>
          </w:p>
        </w:tc>
        <w:tc>
          <w:tcPr>
            <w:tcW w:w="855" w:type="dxa"/>
            <w:tcBorders>
              <w:top w:val="nil"/>
              <w:left w:val="nil"/>
              <w:bottom w:val="nil"/>
              <w:right w:val="nil"/>
            </w:tcBorders>
            <w:shd w:val="clear" w:color="auto" w:fill="auto"/>
            <w:noWrap/>
            <w:vAlign w:val="bottom"/>
            <w:hideMark/>
          </w:tcPr>
          <w:p w14:paraId="5ED00C3B"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348385</w:t>
            </w:r>
          </w:p>
        </w:tc>
        <w:tc>
          <w:tcPr>
            <w:tcW w:w="855" w:type="dxa"/>
            <w:tcBorders>
              <w:top w:val="nil"/>
              <w:left w:val="nil"/>
              <w:bottom w:val="nil"/>
              <w:right w:val="nil"/>
            </w:tcBorders>
            <w:shd w:val="clear" w:color="auto" w:fill="auto"/>
            <w:noWrap/>
            <w:vAlign w:val="bottom"/>
            <w:hideMark/>
          </w:tcPr>
          <w:p w14:paraId="6E721271"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135483</w:t>
            </w:r>
          </w:p>
        </w:tc>
      </w:tr>
      <w:tr w:rsidR="00AD0262" w:rsidRPr="0096205B" w14:paraId="4016627B" w14:textId="77777777" w:rsidTr="00F11245">
        <w:trPr>
          <w:trHeight w:val="300"/>
        </w:trPr>
        <w:tc>
          <w:tcPr>
            <w:tcW w:w="1418" w:type="dxa"/>
            <w:tcBorders>
              <w:top w:val="nil"/>
              <w:left w:val="nil"/>
              <w:bottom w:val="nil"/>
              <w:right w:val="nil"/>
            </w:tcBorders>
            <w:shd w:val="clear" w:color="auto" w:fill="auto"/>
            <w:noWrap/>
            <w:vAlign w:val="bottom"/>
            <w:hideMark/>
          </w:tcPr>
          <w:p w14:paraId="3F62315E" w14:textId="77777777" w:rsidR="00AD0262" w:rsidRPr="0096205B" w:rsidRDefault="00AD0262" w:rsidP="00AD0262">
            <w:pPr>
              <w:spacing w:after="0" w:line="240" w:lineRule="auto"/>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Wood residues</w:t>
            </w:r>
          </w:p>
        </w:tc>
        <w:tc>
          <w:tcPr>
            <w:tcW w:w="855" w:type="dxa"/>
            <w:tcBorders>
              <w:top w:val="nil"/>
              <w:left w:val="nil"/>
              <w:bottom w:val="nil"/>
              <w:right w:val="nil"/>
            </w:tcBorders>
            <w:shd w:val="clear" w:color="auto" w:fill="auto"/>
            <w:noWrap/>
            <w:vAlign w:val="bottom"/>
            <w:hideMark/>
          </w:tcPr>
          <w:p w14:paraId="350CABD4"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434364</w:t>
            </w:r>
          </w:p>
        </w:tc>
        <w:tc>
          <w:tcPr>
            <w:tcW w:w="946" w:type="dxa"/>
            <w:tcBorders>
              <w:top w:val="nil"/>
              <w:left w:val="nil"/>
              <w:bottom w:val="nil"/>
              <w:right w:val="nil"/>
            </w:tcBorders>
            <w:shd w:val="clear" w:color="auto" w:fill="auto"/>
            <w:noWrap/>
            <w:vAlign w:val="bottom"/>
            <w:hideMark/>
          </w:tcPr>
          <w:p w14:paraId="4228C533"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2822000</w:t>
            </w:r>
          </w:p>
        </w:tc>
        <w:tc>
          <w:tcPr>
            <w:tcW w:w="764" w:type="dxa"/>
            <w:tcBorders>
              <w:top w:val="nil"/>
              <w:left w:val="nil"/>
              <w:bottom w:val="nil"/>
              <w:right w:val="nil"/>
            </w:tcBorders>
            <w:shd w:val="clear" w:color="auto" w:fill="auto"/>
            <w:noWrap/>
            <w:vAlign w:val="bottom"/>
            <w:hideMark/>
          </w:tcPr>
          <w:p w14:paraId="3121FF8F"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3429</w:t>
            </w:r>
          </w:p>
        </w:tc>
        <w:tc>
          <w:tcPr>
            <w:tcW w:w="855" w:type="dxa"/>
            <w:tcBorders>
              <w:top w:val="nil"/>
              <w:left w:val="nil"/>
              <w:bottom w:val="nil"/>
              <w:right w:val="nil"/>
            </w:tcBorders>
            <w:shd w:val="clear" w:color="auto" w:fill="auto"/>
            <w:noWrap/>
            <w:vAlign w:val="bottom"/>
            <w:hideMark/>
          </w:tcPr>
          <w:p w14:paraId="0055D61D"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1565997</w:t>
            </w:r>
          </w:p>
        </w:tc>
        <w:tc>
          <w:tcPr>
            <w:tcW w:w="946" w:type="dxa"/>
            <w:tcBorders>
              <w:top w:val="nil"/>
              <w:left w:val="nil"/>
              <w:bottom w:val="nil"/>
              <w:right w:val="nil"/>
            </w:tcBorders>
            <w:shd w:val="clear" w:color="auto" w:fill="auto"/>
            <w:noWrap/>
            <w:vAlign w:val="bottom"/>
            <w:hideMark/>
          </w:tcPr>
          <w:p w14:paraId="7803BCBF"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2933988</w:t>
            </w:r>
          </w:p>
        </w:tc>
        <w:tc>
          <w:tcPr>
            <w:tcW w:w="946" w:type="dxa"/>
            <w:tcBorders>
              <w:top w:val="nil"/>
              <w:left w:val="nil"/>
              <w:bottom w:val="nil"/>
              <w:right w:val="nil"/>
            </w:tcBorders>
            <w:shd w:val="clear" w:color="auto" w:fill="auto"/>
            <w:noWrap/>
            <w:vAlign w:val="bottom"/>
            <w:hideMark/>
          </w:tcPr>
          <w:p w14:paraId="426CDDA7"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1771748</w:t>
            </w:r>
          </w:p>
        </w:tc>
        <w:tc>
          <w:tcPr>
            <w:tcW w:w="855" w:type="dxa"/>
            <w:tcBorders>
              <w:top w:val="nil"/>
              <w:left w:val="nil"/>
              <w:bottom w:val="nil"/>
              <w:right w:val="nil"/>
            </w:tcBorders>
            <w:shd w:val="clear" w:color="auto" w:fill="auto"/>
            <w:noWrap/>
            <w:vAlign w:val="bottom"/>
            <w:hideMark/>
          </w:tcPr>
          <w:p w14:paraId="6580380B"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560101</w:t>
            </w:r>
          </w:p>
        </w:tc>
        <w:tc>
          <w:tcPr>
            <w:tcW w:w="855" w:type="dxa"/>
            <w:tcBorders>
              <w:top w:val="nil"/>
              <w:left w:val="nil"/>
              <w:bottom w:val="nil"/>
              <w:right w:val="nil"/>
            </w:tcBorders>
            <w:shd w:val="clear" w:color="auto" w:fill="auto"/>
            <w:noWrap/>
            <w:vAlign w:val="bottom"/>
            <w:hideMark/>
          </w:tcPr>
          <w:p w14:paraId="02F2D8D0"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617254</w:t>
            </w:r>
          </w:p>
        </w:tc>
        <w:tc>
          <w:tcPr>
            <w:tcW w:w="855" w:type="dxa"/>
            <w:tcBorders>
              <w:top w:val="nil"/>
              <w:left w:val="nil"/>
              <w:bottom w:val="nil"/>
              <w:right w:val="nil"/>
            </w:tcBorders>
            <w:shd w:val="clear" w:color="auto" w:fill="auto"/>
            <w:noWrap/>
            <w:vAlign w:val="bottom"/>
            <w:hideMark/>
          </w:tcPr>
          <w:p w14:paraId="39745CBC"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240043</w:t>
            </w:r>
          </w:p>
        </w:tc>
      </w:tr>
      <w:tr w:rsidR="00AD0262" w:rsidRPr="0096205B" w14:paraId="0CB6AC5C" w14:textId="77777777" w:rsidTr="00F11245">
        <w:trPr>
          <w:trHeight w:val="300"/>
        </w:trPr>
        <w:tc>
          <w:tcPr>
            <w:tcW w:w="1418" w:type="dxa"/>
            <w:tcBorders>
              <w:top w:val="nil"/>
              <w:left w:val="nil"/>
              <w:bottom w:val="nil"/>
              <w:right w:val="nil"/>
            </w:tcBorders>
            <w:shd w:val="clear" w:color="auto" w:fill="auto"/>
            <w:noWrap/>
            <w:vAlign w:val="bottom"/>
            <w:hideMark/>
          </w:tcPr>
          <w:p w14:paraId="35CCCC6B" w14:textId="77777777" w:rsidR="00AD0262" w:rsidRPr="0096205B" w:rsidRDefault="00AD0262" w:rsidP="00AD0262">
            <w:pPr>
              <w:spacing w:after="0" w:line="240" w:lineRule="auto"/>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 xml:space="preserve">Biowaste </w:t>
            </w:r>
          </w:p>
        </w:tc>
        <w:tc>
          <w:tcPr>
            <w:tcW w:w="855" w:type="dxa"/>
            <w:tcBorders>
              <w:top w:val="nil"/>
              <w:left w:val="nil"/>
              <w:bottom w:val="nil"/>
              <w:right w:val="nil"/>
            </w:tcBorders>
            <w:shd w:val="clear" w:color="auto" w:fill="auto"/>
            <w:noWrap/>
            <w:vAlign w:val="bottom"/>
            <w:hideMark/>
          </w:tcPr>
          <w:p w14:paraId="0CCB0682"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20217</w:t>
            </w:r>
          </w:p>
        </w:tc>
        <w:tc>
          <w:tcPr>
            <w:tcW w:w="946" w:type="dxa"/>
            <w:tcBorders>
              <w:top w:val="nil"/>
              <w:left w:val="nil"/>
              <w:bottom w:val="nil"/>
              <w:right w:val="nil"/>
            </w:tcBorders>
            <w:shd w:val="clear" w:color="auto" w:fill="auto"/>
            <w:noWrap/>
            <w:vAlign w:val="bottom"/>
            <w:hideMark/>
          </w:tcPr>
          <w:p w14:paraId="63C55056"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114774</w:t>
            </w:r>
          </w:p>
        </w:tc>
        <w:tc>
          <w:tcPr>
            <w:tcW w:w="764" w:type="dxa"/>
            <w:tcBorders>
              <w:top w:val="nil"/>
              <w:left w:val="nil"/>
              <w:bottom w:val="nil"/>
              <w:right w:val="nil"/>
            </w:tcBorders>
            <w:shd w:val="clear" w:color="auto" w:fill="auto"/>
            <w:noWrap/>
            <w:vAlign w:val="bottom"/>
            <w:hideMark/>
          </w:tcPr>
          <w:p w14:paraId="23A7EC67"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125890</w:t>
            </w:r>
          </w:p>
        </w:tc>
        <w:tc>
          <w:tcPr>
            <w:tcW w:w="855" w:type="dxa"/>
            <w:tcBorders>
              <w:top w:val="nil"/>
              <w:left w:val="nil"/>
              <w:bottom w:val="nil"/>
              <w:right w:val="nil"/>
            </w:tcBorders>
            <w:shd w:val="clear" w:color="auto" w:fill="auto"/>
            <w:noWrap/>
            <w:vAlign w:val="bottom"/>
            <w:hideMark/>
          </w:tcPr>
          <w:p w14:paraId="7C24FA3D"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39096</w:t>
            </w:r>
          </w:p>
        </w:tc>
        <w:tc>
          <w:tcPr>
            <w:tcW w:w="946" w:type="dxa"/>
            <w:tcBorders>
              <w:top w:val="nil"/>
              <w:left w:val="nil"/>
              <w:bottom w:val="nil"/>
              <w:right w:val="nil"/>
            </w:tcBorders>
            <w:shd w:val="clear" w:color="auto" w:fill="auto"/>
            <w:noWrap/>
            <w:vAlign w:val="bottom"/>
            <w:hideMark/>
          </w:tcPr>
          <w:p w14:paraId="31A0F9A9"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85645</w:t>
            </w:r>
          </w:p>
        </w:tc>
        <w:tc>
          <w:tcPr>
            <w:tcW w:w="946" w:type="dxa"/>
            <w:tcBorders>
              <w:top w:val="nil"/>
              <w:left w:val="nil"/>
              <w:bottom w:val="nil"/>
              <w:right w:val="nil"/>
            </w:tcBorders>
            <w:shd w:val="clear" w:color="auto" w:fill="auto"/>
            <w:noWrap/>
            <w:vAlign w:val="bottom"/>
            <w:hideMark/>
          </w:tcPr>
          <w:p w14:paraId="079699D8"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100781</w:t>
            </w:r>
          </w:p>
        </w:tc>
        <w:tc>
          <w:tcPr>
            <w:tcW w:w="855" w:type="dxa"/>
            <w:tcBorders>
              <w:top w:val="nil"/>
              <w:left w:val="nil"/>
              <w:bottom w:val="nil"/>
              <w:right w:val="nil"/>
            </w:tcBorders>
            <w:shd w:val="clear" w:color="auto" w:fill="auto"/>
            <w:noWrap/>
            <w:vAlign w:val="bottom"/>
            <w:hideMark/>
          </w:tcPr>
          <w:p w14:paraId="3798B7F4"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37755</w:t>
            </w:r>
          </w:p>
        </w:tc>
        <w:tc>
          <w:tcPr>
            <w:tcW w:w="855" w:type="dxa"/>
            <w:tcBorders>
              <w:top w:val="nil"/>
              <w:left w:val="nil"/>
              <w:bottom w:val="nil"/>
              <w:right w:val="nil"/>
            </w:tcBorders>
            <w:shd w:val="clear" w:color="auto" w:fill="auto"/>
            <w:noWrap/>
            <w:vAlign w:val="bottom"/>
            <w:hideMark/>
          </w:tcPr>
          <w:p w14:paraId="78D5E63A"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51102</w:t>
            </w:r>
          </w:p>
        </w:tc>
        <w:tc>
          <w:tcPr>
            <w:tcW w:w="855" w:type="dxa"/>
            <w:tcBorders>
              <w:top w:val="nil"/>
              <w:left w:val="nil"/>
              <w:bottom w:val="nil"/>
              <w:right w:val="nil"/>
            </w:tcBorders>
            <w:shd w:val="clear" w:color="auto" w:fill="auto"/>
            <w:noWrap/>
            <w:vAlign w:val="bottom"/>
            <w:hideMark/>
          </w:tcPr>
          <w:p w14:paraId="40EE3010"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26548</w:t>
            </w:r>
          </w:p>
        </w:tc>
      </w:tr>
      <w:tr w:rsidR="00AD0262" w:rsidRPr="0096205B" w14:paraId="1E409B6C" w14:textId="77777777" w:rsidTr="00F11245">
        <w:trPr>
          <w:trHeight w:val="300"/>
        </w:trPr>
        <w:tc>
          <w:tcPr>
            <w:tcW w:w="1418" w:type="dxa"/>
            <w:tcBorders>
              <w:top w:val="nil"/>
              <w:left w:val="nil"/>
              <w:bottom w:val="nil"/>
              <w:right w:val="nil"/>
            </w:tcBorders>
            <w:shd w:val="clear" w:color="auto" w:fill="auto"/>
            <w:noWrap/>
            <w:vAlign w:val="bottom"/>
            <w:hideMark/>
          </w:tcPr>
          <w:p w14:paraId="56FEF107" w14:textId="77777777" w:rsidR="00AD0262" w:rsidRPr="0096205B" w:rsidRDefault="00AD0262" w:rsidP="00AD0262">
            <w:pPr>
              <w:spacing w:after="0" w:line="240" w:lineRule="auto"/>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Manure</w:t>
            </w:r>
          </w:p>
        </w:tc>
        <w:tc>
          <w:tcPr>
            <w:tcW w:w="855" w:type="dxa"/>
            <w:tcBorders>
              <w:top w:val="nil"/>
              <w:left w:val="nil"/>
              <w:bottom w:val="nil"/>
              <w:right w:val="nil"/>
            </w:tcBorders>
            <w:shd w:val="clear" w:color="auto" w:fill="auto"/>
            <w:noWrap/>
            <w:vAlign w:val="bottom"/>
            <w:hideMark/>
          </w:tcPr>
          <w:p w14:paraId="0D718ECF"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85239</w:t>
            </w:r>
          </w:p>
        </w:tc>
        <w:tc>
          <w:tcPr>
            <w:tcW w:w="946" w:type="dxa"/>
            <w:tcBorders>
              <w:top w:val="nil"/>
              <w:left w:val="nil"/>
              <w:bottom w:val="nil"/>
              <w:right w:val="nil"/>
            </w:tcBorders>
            <w:shd w:val="clear" w:color="auto" w:fill="auto"/>
            <w:noWrap/>
            <w:vAlign w:val="bottom"/>
            <w:hideMark/>
          </w:tcPr>
          <w:p w14:paraId="588058F0"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796026</w:t>
            </w:r>
          </w:p>
        </w:tc>
        <w:tc>
          <w:tcPr>
            <w:tcW w:w="764" w:type="dxa"/>
            <w:tcBorders>
              <w:top w:val="nil"/>
              <w:left w:val="nil"/>
              <w:bottom w:val="nil"/>
              <w:right w:val="nil"/>
            </w:tcBorders>
            <w:shd w:val="clear" w:color="auto" w:fill="auto"/>
            <w:noWrap/>
            <w:vAlign w:val="bottom"/>
            <w:hideMark/>
          </w:tcPr>
          <w:p w14:paraId="4EE0E2CD"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0</w:t>
            </w:r>
          </w:p>
        </w:tc>
        <w:tc>
          <w:tcPr>
            <w:tcW w:w="855" w:type="dxa"/>
            <w:tcBorders>
              <w:top w:val="nil"/>
              <w:left w:val="nil"/>
              <w:bottom w:val="nil"/>
              <w:right w:val="nil"/>
            </w:tcBorders>
            <w:shd w:val="clear" w:color="auto" w:fill="auto"/>
            <w:noWrap/>
            <w:vAlign w:val="bottom"/>
            <w:hideMark/>
          </w:tcPr>
          <w:p w14:paraId="2469B6BB"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78425</w:t>
            </w:r>
          </w:p>
        </w:tc>
        <w:tc>
          <w:tcPr>
            <w:tcW w:w="946" w:type="dxa"/>
            <w:tcBorders>
              <w:top w:val="nil"/>
              <w:left w:val="nil"/>
              <w:bottom w:val="nil"/>
              <w:right w:val="nil"/>
            </w:tcBorders>
            <w:shd w:val="clear" w:color="auto" w:fill="auto"/>
            <w:noWrap/>
            <w:vAlign w:val="bottom"/>
            <w:hideMark/>
          </w:tcPr>
          <w:p w14:paraId="0693D8C3"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278505</w:t>
            </w:r>
          </w:p>
        </w:tc>
        <w:tc>
          <w:tcPr>
            <w:tcW w:w="946" w:type="dxa"/>
            <w:tcBorders>
              <w:top w:val="nil"/>
              <w:left w:val="nil"/>
              <w:bottom w:val="nil"/>
              <w:right w:val="nil"/>
            </w:tcBorders>
            <w:shd w:val="clear" w:color="auto" w:fill="auto"/>
            <w:noWrap/>
            <w:vAlign w:val="bottom"/>
            <w:hideMark/>
          </w:tcPr>
          <w:p w14:paraId="70EF667C"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965268</w:t>
            </w:r>
          </w:p>
        </w:tc>
        <w:tc>
          <w:tcPr>
            <w:tcW w:w="855" w:type="dxa"/>
            <w:tcBorders>
              <w:top w:val="nil"/>
              <w:left w:val="nil"/>
              <w:bottom w:val="nil"/>
              <w:right w:val="nil"/>
            </w:tcBorders>
            <w:shd w:val="clear" w:color="auto" w:fill="auto"/>
            <w:noWrap/>
            <w:vAlign w:val="bottom"/>
            <w:hideMark/>
          </w:tcPr>
          <w:p w14:paraId="2B3BA559"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33310</w:t>
            </w:r>
          </w:p>
        </w:tc>
        <w:tc>
          <w:tcPr>
            <w:tcW w:w="855" w:type="dxa"/>
            <w:tcBorders>
              <w:top w:val="nil"/>
              <w:left w:val="nil"/>
              <w:bottom w:val="nil"/>
              <w:right w:val="nil"/>
            </w:tcBorders>
            <w:shd w:val="clear" w:color="auto" w:fill="auto"/>
            <w:noWrap/>
            <w:vAlign w:val="bottom"/>
            <w:hideMark/>
          </w:tcPr>
          <w:p w14:paraId="2A431C61"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24486</w:t>
            </w:r>
          </w:p>
        </w:tc>
        <w:tc>
          <w:tcPr>
            <w:tcW w:w="855" w:type="dxa"/>
            <w:tcBorders>
              <w:top w:val="nil"/>
              <w:left w:val="nil"/>
              <w:bottom w:val="nil"/>
              <w:right w:val="nil"/>
            </w:tcBorders>
            <w:shd w:val="clear" w:color="auto" w:fill="auto"/>
            <w:noWrap/>
            <w:vAlign w:val="bottom"/>
            <w:hideMark/>
          </w:tcPr>
          <w:p w14:paraId="6BA46EEE"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48510</w:t>
            </w:r>
          </w:p>
        </w:tc>
      </w:tr>
      <w:tr w:rsidR="00AD0262" w:rsidRPr="0096205B" w14:paraId="5585A6B8" w14:textId="77777777" w:rsidTr="00F11245">
        <w:trPr>
          <w:trHeight w:val="300"/>
        </w:trPr>
        <w:tc>
          <w:tcPr>
            <w:tcW w:w="1418" w:type="dxa"/>
            <w:tcBorders>
              <w:top w:val="nil"/>
              <w:left w:val="nil"/>
              <w:bottom w:val="nil"/>
              <w:right w:val="nil"/>
            </w:tcBorders>
            <w:shd w:val="clear" w:color="auto" w:fill="auto"/>
            <w:noWrap/>
            <w:vAlign w:val="bottom"/>
            <w:hideMark/>
          </w:tcPr>
          <w:p w14:paraId="2F97348F" w14:textId="77777777" w:rsidR="00AD0262" w:rsidRPr="0096205B" w:rsidRDefault="00AD0262" w:rsidP="00AD0262">
            <w:pPr>
              <w:spacing w:after="0" w:line="240" w:lineRule="auto"/>
              <w:rPr>
                <w:rFonts w:asciiTheme="minorHAnsi" w:eastAsia="Times New Roman" w:hAnsiTheme="minorHAnsi" w:cs="Calibri"/>
                <w:b/>
                <w:bCs/>
                <w:color w:val="000000"/>
                <w:sz w:val="18"/>
                <w:szCs w:val="18"/>
                <w:lang w:val="en-US"/>
              </w:rPr>
            </w:pPr>
            <w:r w:rsidRPr="0096205B">
              <w:rPr>
                <w:rFonts w:asciiTheme="minorHAnsi" w:eastAsia="Times New Roman" w:hAnsiTheme="minorHAnsi" w:cs="Calibri"/>
                <w:b/>
                <w:bCs/>
                <w:color w:val="000000"/>
                <w:sz w:val="18"/>
                <w:szCs w:val="18"/>
                <w:lang w:val="en-US"/>
              </w:rPr>
              <w:t>Total</w:t>
            </w:r>
          </w:p>
        </w:tc>
        <w:tc>
          <w:tcPr>
            <w:tcW w:w="855" w:type="dxa"/>
            <w:tcBorders>
              <w:top w:val="nil"/>
              <w:left w:val="nil"/>
              <w:bottom w:val="nil"/>
              <w:right w:val="nil"/>
            </w:tcBorders>
            <w:shd w:val="clear" w:color="auto" w:fill="auto"/>
            <w:noWrap/>
            <w:vAlign w:val="bottom"/>
            <w:hideMark/>
          </w:tcPr>
          <w:p w14:paraId="56C81FE0" w14:textId="77777777" w:rsidR="00AD0262" w:rsidRPr="0096205B" w:rsidRDefault="00AD0262" w:rsidP="00AD0262">
            <w:pPr>
              <w:spacing w:after="0" w:line="240" w:lineRule="auto"/>
              <w:jc w:val="right"/>
              <w:rPr>
                <w:rFonts w:asciiTheme="minorHAnsi" w:eastAsia="Times New Roman" w:hAnsiTheme="minorHAnsi" w:cs="Calibri"/>
                <w:b/>
                <w:bCs/>
                <w:color w:val="000000"/>
                <w:sz w:val="18"/>
                <w:szCs w:val="18"/>
                <w:lang w:val="en-US"/>
              </w:rPr>
            </w:pPr>
            <w:r w:rsidRPr="0096205B">
              <w:rPr>
                <w:rFonts w:asciiTheme="minorHAnsi" w:eastAsia="Times New Roman" w:hAnsiTheme="minorHAnsi" w:cs="Calibri"/>
                <w:b/>
                <w:bCs/>
                <w:color w:val="000000"/>
                <w:sz w:val="18"/>
                <w:szCs w:val="18"/>
                <w:lang w:val="en-US"/>
              </w:rPr>
              <w:t>2327432</w:t>
            </w:r>
          </w:p>
        </w:tc>
        <w:tc>
          <w:tcPr>
            <w:tcW w:w="946" w:type="dxa"/>
            <w:tcBorders>
              <w:top w:val="nil"/>
              <w:left w:val="nil"/>
              <w:bottom w:val="nil"/>
              <w:right w:val="nil"/>
            </w:tcBorders>
            <w:shd w:val="clear" w:color="auto" w:fill="auto"/>
            <w:noWrap/>
            <w:vAlign w:val="bottom"/>
            <w:hideMark/>
          </w:tcPr>
          <w:p w14:paraId="567BAA9E" w14:textId="77777777" w:rsidR="00AD0262" w:rsidRPr="0096205B" w:rsidRDefault="00AD0262" w:rsidP="00AD0262">
            <w:pPr>
              <w:spacing w:after="0" w:line="240" w:lineRule="auto"/>
              <w:jc w:val="right"/>
              <w:rPr>
                <w:rFonts w:asciiTheme="minorHAnsi" w:eastAsia="Times New Roman" w:hAnsiTheme="minorHAnsi" w:cs="Calibri"/>
                <w:b/>
                <w:bCs/>
                <w:color w:val="000000"/>
                <w:sz w:val="18"/>
                <w:szCs w:val="18"/>
                <w:lang w:val="en-US"/>
              </w:rPr>
            </w:pPr>
            <w:r w:rsidRPr="0096205B">
              <w:rPr>
                <w:rFonts w:asciiTheme="minorHAnsi" w:eastAsia="Times New Roman" w:hAnsiTheme="minorHAnsi" w:cs="Calibri"/>
                <w:b/>
                <w:bCs/>
                <w:color w:val="000000"/>
                <w:sz w:val="18"/>
                <w:szCs w:val="18"/>
                <w:lang w:val="en-US"/>
              </w:rPr>
              <w:t>16020030</w:t>
            </w:r>
          </w:p>
        </w:tc>
        <w:tc>
          <w:tcPr>
            <w:tcW w:w="764" w:type="dxa"/>
            <w:tcBorders>
              <w:top w:val="nil"/>
              <w:left w:val="nil"/>
              <w:bottom w:val="nil"/>
              <w:right w:val="nil"/>
            </w:tcBorders>
            <w:shd w:val="clear" w:color="auto" w:fill="auto"/>
            <w:noWrap/>
            <w:vAlign w:val="bottom"/>
            <w:hideMark/>
          </w:tcPr>
          <w:p w14:paraId="614D4BDC" w14:textId="77777777" w:rsidR="00AD0262" w:rsidRPr="0096205B" w:rsidRDefault="00AD0262" w:rsidP="00AD0262">
            <w:pPr>
              <w:spacing w:after="0" w:line="240" w:lineRule="auto"/>
              <w:jc w:val="right"/>
              <w:rPr>
                <w:rFonts w:asciiTheme="minorHAnsi" w:eastAsia="Times New Roman" w:hAnsiTheme="minorHAnsi" w:cs="Calibri"/>
                <w:b/>
                <w:bCs/>
                <w:color w:val="000000"/>
                <w:sz w:val="18"/>
                <w:szCs w:val="18"/>
                <w:lang w:val="en-US"/>
              </w:rPr>
            </w:pPr>
            <w:r w:rsidRPr="0096205B">
              <w:rPr>
                <w:rFonts w:asciiTheme="minorHAnsi" w:eastAsia="Times New Roman" w:hAnsiTheme="minorHAnsi" w:cs="Calibri"/>
                <w:b/>
                <w:bCs/>
                <w:color w:val="000000"/>
                <w:sz w:val="18"/>
                <w:szCs w:val="18"/>
                <w:lang w:val="en-US"/>
              </w:rPr>
              <w:t>310727</w:t>
            </w:r>
          </w:p>
        </w:tc>
        <w:tc>
          <w:tcPr>
            <w:tcW w:w="855" w:type="dxa"/>
            <w:tcBorders>
              <w:top w:val="nil"/>
              <w:left w:val="nil"/>
              <w:bottom w:val="nil"/>
              <w:right w:val="nil"/>
            </w:tcBorders>
            <w:shd w:val="clear" w:color="auto" w:fill="auto"/>
            <w:noWrap/>
            <w:vAlign w:val="bottom"/>
            <w:hideMark/>
          </w:tcPr>
          <w:p w14:paraId="6D64164E" w14:textId="77777777" w:rsidR="00AD0262" w:rsidRPr="0096205B" w:rsidRDefault="00AD0262" w:rsidP="00AD0262">
            <w:pPr>
              <w:spacing w:after="0" w:line="240" w:lineRule="auto"/>
              <w:jc w:val="right"/>
              <w:rPr>
                <w:rFonts w:asciiTheme="minorHAnsi" w:eastAsia="Times New Roman" w:hAnsiTheme="minorHAnsi" w:cs="Calibri"/>
                <w:b/>
                <w:bCs/>
                <w:color w:val="000000"/>
                <w:sz w:val="18"/>
                <w:szCs w:val="18"/>
                <w:lang w:val="en-US"/>
              </w:rPr>
            </w:pPr>
            <w:r w:rsidRPr="0096205B">
              <w:rPr>
                <w:rFonts w:asciiTheme="minorHAnsi" w:eastAsia="Times New Roman" w:hAnsiTheme="minorHAnsi" w:cs="Calibri"/>
                <w:b/>
                <w:bCs/>
                <w:color w:val="000000"/>
                <w:sz w:val="18"/>
                <w:szCs w:val="18"/>
                <w:lang w:val="en-US"/>
              </w:rPr>
              <w:t>5753743</w:t>
            </w:r>
          </w:p>
        </w:tc>
        <w:tc>
          <w:tcPr>
            <w:tcW w:w="946" w:type="dxa"/>
            <w:tcBorders>
              <w:top w:val="nil"/>
              <w:left w:val="nil"/>
              <w:bottom w:val="nil"/>
              <w:right w:val="nil"/>
            </w:tcBorders>
            <w:shd w:val="clear" w:color="auto" w:fill="auto"/>
            <w:noWrap/>
            <w:vAlign w:val="bottom"/>
            <w:hideMark/>
          </w:tcPr>
          <w:p w14:paraId="33B890F1" w14:textId="77777777" w:rsidR="00AD0262" w:rsidRPr="0096205B" w:rsidRDefault="00AD0262" w:rsidP="00AD0262">
            <w:pPr>
              <w:spacing w:after="0" w:line="240" w:lineRule="auto"/>
              <w:jc w:val="right"/>
              <w:rPr>
                <w:rFonts w:asciiTheme="minorHAnsi" w:eastAsia="Times New Roman" w:hAnsiTheme="minorHAnsi" w:cs="Calibri"/>
                <w:b/>
                <w:bCs/>
                <w:color w:val="000000"/>
                <w:sz w:val="18"/>
                <w:szCs w:val="18"/>
                <w:lang w:val="en-US"/>
              </w:rPr>
            </w:pPr>
            <w:r w:rsidRPr="0096205B">
              <w:rPr>
                <w:rFonts w:asciiTheme="minorHAnsi" w:eastAsia="Times New Roman" w:hAnsiTheme="minorHAnsi" w:cs="Calibri"/>
                <w:b/>
                <w:bCs/>
                <w:color w:val="000000"/>
                <w:sz w:val="18"/>
                <w:szCs w:val="18"/>
                <w:lang w:val="en-US"/>
              </w:rPr>
              <w:t>10880817</w:t>
            </w:r>
          </w:p>
        </w:tc>
        <w:tc>
          <w:tcPr>
            <w:tcW w:w="946" w:type="dxa"/>
            <w:tcBorders>
              <w:top w:val="nil"/>
              <w:left w:val="nil"/>
              <w:bottom w:val="nil"/>
              <w:right w:val="nil"/>
            </w:tcBorders>
            <w:shd w:val="clear" w:color="auto" w:fill="auto"/>
            <w:noWrap/>
            <w:vAlign w:val="bottom"/>
            <w:hideMark/>
          </w:tcPr>
          <w:p w14:paraId="4A9D48E3" w14:textId="77777777" w:rsidR="00AD0262" w:rsidRPr="0096205B" w:rsidRDefault="00AD0262" w:rsidP="00AD0262">
            <w:pPr>
              <w:spacing w:after="0" w:line="240" w:lineRule="auto"/>
              <w:jc w:val="right"/>
              <w:rPr>
                <w:rFonts w:asciiTheme="minorHAnsi" w:eastAsia="Times New Roman" w:hAnsiTheme="minorHAnsi" w:cs="Calibri"/>
                <w:b/>
                <w:bCs/>
                <w:color w:val="000000"/>
                <w:sz w:val="18"/>
                <w:szCs w:val="18"/>
                <w:lang w:val="en-US"/>
              </w:rPr>
            </w:pPr>
            <w:r w:rsidRPr="0096205B">
              <w:rPr>
                <w:rFonts w:asciiTheme="minorHAnsi" w:eastAsia="Times New Roman" w:hAnsiTheme="minorHAnsi" w:cs="Calibri"/>
                <w:b/>
                <w:bCs/>
                <w:color w:val="000000"/>
                <w:sz w:val="18"/>
                <w:szCs w:val="18"/>
                <w:lang w:val="en-US"/>
              </w:rPr>
              <w:t>12487512</w:t>
            </w:r>
          </w:p>
        </w:tc>
        <w:tc>
          <w:tcPr>
            <w:tcW w:w="855" w:type="dxa"/>
            <w:tcBorders>
              <w:top w:val="nil"/>
              <w:left w:val="nil"/>
              <w:bottom w:val="nil"/>
              <w:right w:val="nil"/>
            </w:tcBorders>
            <w:shd w:val="clear" w:color="auto" w:fill="auto"/>
            <w:noWrap/>
            <w:vAlign w:val="bottom"/>
            <w:hideMark/>
          </w:tcPr>
          <w:p w14:paraId="0F02166B" w14:textId="77777777" w:rsidR="00AD0262" w:rsidRPr="0096205B" w:rsidRDefault="00AD0262" w:rsidP="00AD0262">
            <w:pPr>
              <w:spacing w:after="0" w:line="240" w:lineRule="auto"/>
              <w:jc w:val="right"/>
              <w:rPr>
                <w:rFonts w:asciiTheme="minorHAnsi" w:eastAsia="Times New Roman" w:hAnsiTheme="minorHAnsi" w:cs="Calibri"/>
                <w:b/>
                <w:bCs/>
                <w:color w:val="000000"/>
                <w:sz w:val="18"/>
                <w:szCs w:val="18"/>
                <w:lang w:val="en-US"/>
              </w:rPr>
            </w:pPr>
            <w:r w:rsidRPr="0096205B">
              <w:rPr>
                <w:rFonts w:asciiTheme="minorHAnsi" w:eastAsia="Times New Roman" w:hAnsiTheme="minorHAnsi" w:cs="Calibri"/>
                <w:b/>
                <w:bCs/>
                <w:color w:val="000000"/>
                <w:sz w:val="18"/>
                <w:szCs w:val="18"/>
                <w:lang w:val="en-US"/>
              </w:rPr>
              <w:t>3370112</w:t>
            </w:r>
          </w:p>
        </w:tc>
        <w:tc>
          <w:tcPr>
            <w:tcW w:w="855" w:type="dxa"/>
            <w:tcBorders>
              <w:top w:val="nil"/>
              <w:left w:val="nil"/>
              <w:bottom w:val="nil"/>
              <w:right w:val="nil"/>
            </w:tcBorders>
            <w:shd w:val="clear" w:color="auto" w:fill="auto"/>
            <w:noWrap/>
            <w:vAlign w:val="bottom"/>
            <w:hideMark/>
          </w:tcPr>
          <w:p w14:paraId="5E22B434" w14:textId="77777777" w:rsidR="00AD0262" w:rsidRPr="0096205B" w:rsidRDefault="00AD0262" w:rsidP="00AD0262">
            <w:pPr>
              <w:spacing w:after="0" w:line="240" w:lineRule="auto"/>
              <w:jc w:val="right"/>
              <w:rPr>
                <w:rFonts w:asciiTheme="minorHAnsi" w:eastAsia="Times New Roman" w:hAnsiTheme="minorHAnsi" w:cs="Calibri"/>
                <w:b/>
                <w:bCs/>
                <w:color w:val="000000"/>
                <w:sz w:val="18"/>
                <w:szCs w:val="18"/>
                <w:lang w:val="en-US"/>
              </w:rPr>
            </w:pPr>
            <w:r w:rsidRPr="0096205B">
              <w:rPr>
                <w:rFonts w:asciiTheme="minorHAnsi" w:eastAsia="Times New Roman" w:hAnsiTheme="minorHAnsi" w:cs="Calibri"/>
                <w:b/>
                <w:bCs/>
                <w:color w:val="000000"/>
                <w:sz w:val="18"/>
                <w:szCs w:val="18"/>
                <w:lang w:val="en-US"/>
              </w:rPr>
              <w:t>3615936</w:t>
            </w:r>
          </w:p>
        </w:tc>
        <w:tc>
          <w:tcPr>
            <w:tcW w:w="855" w:type="dxa"/>
            <w:tcBorders>
              <w:top w:val="nil"/>
              <w:left w:val="nil"/>
              <w:bottom w:val="nil"/>
              <w:right w:val="nil"/>
            </w:tcBorders>
            <w:shd w:val="clear" w:color="auto" w:fill="auto"/>
            <w:noWrap/>
            <w:vAlign w:val="bottom"/>
            <w:hideMark/>
          </w:tcPr>
          <w:p w14:paraId="7468049B" w14:textId="77777777" w:rsidR="00AD0262" w:rsidRPr="0096205B" w:rsidRDefault="00AD0262" w:rsidP="00AD0262">
            <w:pPr>
              <w:spacing w:after="0" w:line="240" w:lineRule="auto"/>
              <w:jc w:val="right"/>
              <w:rPr>
                <w:rFonts w:asciiTheme="minorHAnsi" w:eastAsia="Times New Roman" w:hAnsiTheme="minorHAnsi" w:cs="Calibri"/>
                <w:b/>
                <w:bCs/>
                <w:color w:val="000000"/>
                <w:sz w:val="18"/>
                <w:szCs w:val="18"/>
                <w:lang w:val="en-US"/>
              </w:rPr>
            </w:pPr>
            <w:r w:rsidRPr="0096205B">
              <w:rPr>
                <w:rFonts w:asciiTheme="minorHAnsi" w:eastAsia="Times New Roman" w:hAnsiTheme="minorHAnsi" w:cs="Calibri"/>
                <w:b/>
                <w:bCs/>
                <w:color w:val="000000"/>
                <w:sz w:val="18"/>
                <w:szCs w:val="18"/>
                <w:lang w:val="en-US"/>
              </w:rPr>
              <w:t>1426432</w:t>
            </w:r>
          </w:p>
        </w:tc>
      </w:tr>
      <w:tr w:rsidR="00AD0262" w:rsidRPr="0096205B" w14:paraId="666B357F" w14:textId="77777777" w:rsidTr="00F11245">
        <w:trPr>
          <w:trHeight w:val="300"/>
        </w:trPr>
        <w:tc>
          <w:tcPr>
            <w:tcW w:w="1418" w:type="dxa"/>
            <w:tcBorders>
              <w:top w:val="nil"/>
              <w:left w:val="nil"/>
              <w:bottom w:val="nil"/>
              <w:right w:val="nil"/>
            </w:tcBorders>
            <w:shd w:val="clear" w:color="auto" w:fill="auto"/>
            <w:noWrap/>
            <w:vAlign w:val="bottom"/>
            <w:hideMark/>
          </w:tcPr>
          <w:p w14:paraId="0359B6CA" w14:textId="77777777" w:rsidR="00AD0262" w:rsidRPr="0096205B" w:rsidRDefault="00AD0262" w:rsidP="00AD0262">
            <w:pPr>
              <w:spacing w:after="0" w:line="240" w:lineRule="auto"/>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Share in total</w:t>
            </w:r>
          </w:p>
        </w:tc>
        <w:tc>
          <w:tcPr>
            <w:tcW w:w="855" w:type="dxa"/>
            <w:tcBorders>
              <w:top w:val="nil"/>
              <w:left w:val="nil"/>
              <w:bottom w:val="nil"/>
              <w:right w:val="nil"/>
            </w:tcBorders>
            <w:shd w:val="clear" w:color="auto" w:fill="auto"/>
            <w:noWrap/>
            <w:vAlign w:val="bottom"/>
            <w:hideMark/>
          </w:tcPr>
          <w:p w14:paraId="23C623F9"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4%</w:t>
            </w:r>
          </w:p>
        </w:tc>
        <w:tc>
          <w:tcPr>
            <w:tcW w:w="946" w:type="dxa"/>
            <w:tcBorders>
              <w:top w:val="nil"/>
              <w:left w:val="nil"/>
              <w:bottom w:val="nil"/>
              <w:right w:val="nil"/>
            </w:tcBorders>
            <w:shd w:val="clear" w:color="auto" w:fill="auto"/>
            <w:noWrap/>
            <w:vAlign w:val="bottom"/>
            <w:hideMark/>
          </w:tcPr>
          <w:p w14:paraId="035ED0F7"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29%</w:t>
            </w:r>
          </w:p>
        </w:tc>
        <w:tc>
          <w:tcPr>
            <w:tcW w:w="764" w:type="dxa"/>
            <w:tcBorders>
              <w:top w:val="nil"/>
              <w:left w:val="nil"/>
              <w:bottom w:val="nil"/>
              <w:right w:val="nil"/>
            </w:tcBorders>
            <w:shd w:val="clear" w:color="auto" w:fill="auto"/>
            <w:noWrap/>
            <w:vAlign w:val="bottom"/>
            <w:hideMark/>
          </w:tcPr>
          <w:p w14:paraId="67834E79"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w:t>
            </w:r>
          </w:p>
        </w:tc>
        <w:tc>
          <w:tcPr>
            <w:tcW w:w="855" w:type="dxa"/>
            <w:tcBorders>
              <w:top w:val="nil"/>
              <w:left w:val="nil"/>
              <w:bottom w:val="nil"/>
              <w:right w:val="nil"/>
            </w:tcBorders>
            <w:shd w:val="clear" w:color="auto" w:fill="auto"/>
            <w:noWrap/>
            <w:vAlign w:val="bottom"/>
            <w:hideMark/>
          </w:tcPr>
          <w:p w14:paraId="33666162"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10%</w:t>
            </w:r>
          </w:p>
        </w:tc>
        <w:tc>
          <w:tcPr>
            <w:tcW w:w="946" w:type="dxa"/>
            <w:tcBorders>
              <w:top w:val="nil"/>
              <w:left w:val="nil"/>
              <w:bottom w:val="nil"/>
              <w:right w:val="nil"/>
            </w:tcBorders>
            <w:shd w:val="clear" w:color="auto" w:fill="auto"/>
            <w:noWrap/>
            <w:vAlign w:val="bottom"/>
            <w:hideMark/>
          </w:tcPr>
          <w:p w14:paraId="79B2B5E1"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19%</w:t>
            </w:r>
          </w:p>
        </w:tc>
        <w:tc>
          <w:tcPr>
            <w:tcW w:w="946" w:type="dxa"/>
            <w:tcBorders>
              <w:top w:val="nil"/>
              <w:left w:val="nil"/>
              <w:bottom w:val="nil"/>
              <w:right w:val="nil"/>
            </w:tcBorders>
            <w:shd w:val="clear" w:color="auto" w:fill="auto"/>
            <w:noWrap/>
            <w:vAlign w:val="bottom"/>
            <w:hideMark/>
          </w:tcPr>
          <w:p w14:paraId="57F86B4D"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22%</w:t>
            </w:r>
          </w:p>
        </w:tc>
        <w:tc>
          <w:tcPr>
            <w:tcW w:w="855" w:type="dxa"/>
            <w:tcBorders>
              <w:top w:val="nil"/>
              <w:left w:val="nil"/>
              <w:bottom w:val="nil"/>
              <w:right w:val="nil"/>
            </w:tcBorders>
            <w:shd w:val="clear" w:color="auto" w:fill="auto"/>
            <w:noWrap/>
            <w:vAlign w:val="bottom"/>
            <w:hideMark/>
          </w:tcPr>
          <w:p w14:paraId="70395ED5"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6%</w:t>
            </w:r>
          </w:p>
        </w:tc>
        <w:tc>
          <w:tcPr>
            <w:tcW w:w="855" w:type="dxa"/>
            <w:tcBorders>
              <w:top w:val="nil"/>
              <w:left w:val="nil"/>
              <w:bottom w:val="nil"/>
              <w:right w:val="nil"/>
            </w:tcBorders>
            <w:shd w:val="clear" w:color="auto" w:fill="auto"/>
            <w:noWrap/>
            <w:vAlign w:val="bottom"/>
            <w:hideMark/>
          </w:tcPr>
          <w:p w14:paraId="63F806DD"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6%</w:t>
            </w:r>
          </w:p>
        </w:tc>
        <w:tc>
          <w:tcPr>
            <w:tcW w:w="855" w:type="dxa"/>
            <w:tcBorders>
              <w:top w:val="nil"/>
              <w:left w:val="nil"/>
              <w:bottom w:val="nil"/>
              <w:right w:val="nil"/>
            </w:tcBorders>
            <w:shd w:val="clear" w:color="auto" w:fill="auto"/>
            <w:noWrap/>
            <w:vAlign w:val="bottom"/>
            <w:hideMark/>
          </w:tcPr>
          <w:p w14:paraId="3D2C454B" w14:textId="77777777" w:rsidR="00AD0262" w:rsidRPr="0096205B" w:rsidRDefault="00AD0262" w:rsidP="00AD0262">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w:t>
            </w:r>
          </w:p>
        </w:tc>
      </w:tr>
    </w:tbl>
    <w:p w14:paraId="39F02E84" w14:textId="77777777" w:rsidR="00AD0262" w:rsidRPr="0096205B" w:rsidRDefault="00AD0262" w:rsidP="00AD0262">
      <w:pPr>
        <w:rPr>
          <w:rFonts w:asciiTheme="minorHAnsi" w:hAnsiTheme="minorHAnsi" w:cs="Calibri"/>
          <w:lang w:val="en-US"/>
        </w:rPr>
      </w:pPr>
    </w:p>
    <w:p w14:paraId="4E354E93" w14:textId="77777777" w:rsidR="00AD0262" w:rsidRPr="0096205B" w:rsidRDefault="00AD0262" w:rsidP="00D45A1B">
      <w:pPr>
        <w:pStyle w:val="berschrift2BCP"/>
        <w:rPr>
          <w:rFonts w:asciiTheme="minorHAnsi" w:hAnsiTheme="minorHAnsi"/>
        </w:rPr>
      </w:pPr>
      <w:bookmarkStart w:id="63" w:name="_Toc126578627"/>
      <w:r w:rsidRPr="0096205B">
        <w:rPr>
          <w:rFonts w:asciiTheme="minorHAnsi" w:hAnsiTheme="minorHAnsi"/>
        </w:rPr>
        <w:t>7.4 Regional markets for biobased carbon and conversion factors for biorefinery products</w:t>
      </w:r>
      <w:bookmarkEnd w:id="63"/>
    </w:p>
    <w:p w14:paraId="6E144853" w14:textId="7A911701" w:rsidR="00AD0262" w:rsidRPr="0096205B" w:rsidRDefault="00474F40" w:rsidP="00AD0262">
      <w:pPr>
        <w:rPr>
          <w:rFonts w:asciiTheme="minorHAnsi" w:hAnsiTheme="minorHAnsi"/>
          <w:lang w:val="en-US"/>
        </w:rPr>
      </w:pPr>
      <w:r w:rsidRPr="0096205B">
        <w:rPr>
          <w:rFonts w:asciiTheme="minorHAnsi" w:hAnsiTheme="minorHAnsi"/>
          <w:lang w:val="en-US"/>
        </w:rPr>
        <w:t xml:space="preserve">In order to compensate for the higher feedstock, transportation and labour costs, it is argued that decentralized bioeconomy networks need to be developed towards industrial symbiosis in </w:t>
      </w:r>
      <w:r w:rsidR="00046F89" w:rsidRPr="0096205B">
        <w:rPr>
          <w:rFonts w:asciiTheme="minorHAnsi" w:hAnsiTheme="minorHAnsi"/>
          <w:lang w:val="en-US"/>
        </w:rPr>
        <w:t xml:space="preserve">proximate and circular material and energy systems with </w:t>
      </w:r>
      <w:r w:rsidRPr="0096205B">
        <w:rPr>
          <w:rFonts w:asciiTheme="minorHAnsi" w:hAnsiTheme="minorHAnsi"/>
          <w:lang w:val="en-US"/>
        </w:rPr>
        <w:t xml:space="preserve">cascading </w:t>
      </w:r>
      <w:r w:rsidR="00046F89" w:rsidRPr="0096205B">
        <w:rPr>
          <w:rFonts w:asciiTheme="minorHAnsi" w:hAnsiTheme="minorHAnsi"/>
          <w:lang w:val="en-US"/>
        </w:rPr>
        <w:t xml:space="preserve">practices for </w:t>
      </w:r>
      <w:r w:rsidR="001E3808" w:rsidRPr="0096205B">
        <w:rPr>
          <w:rFonts w:asciiTheme="minorHAnsi" w:hAnsiTheme="minorHAnsi"/>
          <w:lang w:val="en-US"/>
        </w:rPr>
        <w:t xml:space="preserve">efficiently </w:t>
      </w:r>
      <w:r w:rsidR="00046F89" w:rsidRPr="0096205B">
        <w:rPr>
          <w:rFonts w:asciiTheme="minorHAnsi" w:hAnsiTheme="minorHAnsi"/>
          <w:lang w:val="en-US"/>
        </w:rPr>
        <w:t>recycled</w:t>
      </w:r>
      <w:r w:rsidRPr="0096205B">
        <w:rPr>
          <w:rFonts w:asciiTheme="minorHAnsi" w:hAnsiTheme="minorHAnsi"/>
          <w:lang w:val="en-US"/>
        </w:rPr>
        <w:t xml:space="preserve"> product and energy flows (based on Kircher, 2021 and </w:t>
      </w:r>
      <w:sdt>
        <w:sdtPr>
          <w:rPr>
            <w:rFonts w:asciiTheme="minorHAnsi" w:hAnsiTheme="minorHAnsi"/>
            <w:lang w:val="en-US"/>
          </w:rPr>
          <w:alias w:val="Don't edit this field"/>
          <w:tag w:val="CitaviPlaceholder#4d13d614-32de-47dc-bd93-2135065c33cb"/>
          <w:id w:val="1514644226"/>
          <w:placeholder>
            <w:docPart w:val="DefaultPlaceholder_-1854013440"/>
          </w:placeholder>
        </w:sdtPr>
        <w:sdtContent>
          <w:r w:rsidR="003B6BBB" w:rsidRPr="0096205B">
            <w:rPr>
              <w:rFonts w:asciiTheme="minorHAnsi" w:hAnsiTheme="minorHAnsi"/>
              <w:lang w:val="en-US"/>
            </w:rPr>
            <w:fldChar w:fldCharType="begin"/>
          </w:r>
          <w:r w:rsidR="003B6BBB" w:rsidRPr="0096205B">
            <w:rPr>
              <w:rFonts w:asciiTheme="minorHAnsi" w:hAnsiTheme="minorHAnsi"/>
              <w:lang w:val="en-US"/>
            </w:rPr>
            <w:instrText>ADDIN CitaviPlaceholder{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}</w:instrText>
          </w:r>
          <w:r w:rsidR="003B6BBB" w:rsidRPr="0096205B">
            <w:rPr>
              <w:rFonts w:asciiTheme="minorHAnsi" w:hAnsiTheme="minorHAnsi"/>
              <w:lang w:val="en-US"/>
            </w:rPr>
            <w:fldChar w:fldCharType="separate"/>
          </w:r>
          <w:r w:rsidR="00DE489C" w:rsidRPr="0096205B">
            <w:rPr>
              <w:rFonts w:asciiTheme="minorHAnsi" w:hAnsiTheme="minorHAnsi"/>
              <w:lang w:val="en-US"/>
            </w:rPr>
            <w:t>(Vom Berg C. et al., 2022)</w:t>
          </w:r>
          <w:r w:rsidR="003B6BBB" w:rsidRPr="0096205B">
            <w:rPr>
              <w:rFonts w:asciiTheme="minorHAnsi" w:hAnsiTheme="minorHAnsi"/>
              <w:lang w:val="en-US"/>
            </w:rPr>
            <w:fldChar w:fldCharType="end"/>
          </w:r>
        </w:sdtContent>
      </w:sdt>
      <w:r w:rsidRPr="0096205B">
        <w:rPr>
          <w:rFonts w:asciiTheme="minorHAnsi" w:hAnsiTheme="minorHAnsi"/>
          <w:lang w:val="en-US"/>
        </w:rPr>
        <w:t>. In that sense, regional bioeconom</w:t>
      </w:r>
      <w:r w:rsidR="00331CDE" w:rsidRPr="0096205B">
        <w:rPr>
          <w:rFonts w:asciiTheme="minorHAnsi" w:hAnsiTheme="minorHAnsi"/>
          <w:lang w:val="en-US"/>
        </w:rPr>
        <w:t>ies may develop different from</w:t>
      </w:r>
      <w:r w:rsidRPr="0096205B">
        <w:rPr>
          <w:rFonts w:asciiTheme="minorHAnsi" w:hAnsiTheme="minorHAnsi"/>
          <w:lang w:val="en-US"/>
        </w:rPr>
        <w:t xml:space="preserve"> </w:t>
      </w:r>
      <w:r w:rsidR="00331CDE" w:rsidRPr="0096205B">
        <w:rPr>
          <w:rFonts w:asciiTheme="minorHAnsi" w:hAnsiTheme="minorHAnsi"/>
          <w:lang w:val="en-US"/>
        </w:rPr>
        <w:t>global supply chains of</w:t>
      </w:r>
      <w:r w:rsidRPr="0096205B">
        <w:rPr>
          <w:rFonts w:asciiTheme="minorHAnsi" w:hAnsiTheme="minorHAnsi"/>
          <w:lang w:val="en-US"/>
        </w:rPr>
        <w:t xml:space="preserve"> </w:t>
      </w:r>
      <w:r w:rsidR="00AD0262" w:rsidRPr="0096205B">
        <w:rPr>
          <w:rFonts w:asciiTheme="minorHAnsi" w:hAnsiTheme="minorHAnsi"/>
          <w:lang w:val="en-US"/>
        </w:rPr>
        <w:t>b</w:t>
      </w:r>
      <w:r w:rsidR="00331CDE" w:rsidRPr="0096205B">
        <w:rPr>
          <w:rFonts w:asciiTheme="minorHAnsi" w:hAnsiTheme="minorHAnsi"/>
          <w:lang w:val="en-US"/>
        </w:rPr>
        <w:t xml:space="preserve">io-based chemicals and materials, with their </w:t>
      </w:r>
      <w:r w:rsidR="001E3808" w:rsidRPr="0096205B">
        <w:rPr>
          <w:rFonts w:asciiTheme="minorHAnsi" w:hAnsiTheme="minorHAnsi"/>
          <w:lang w:val="en-US"/>
        </w:rPr>
        <w:t xml:space="preserve">high labour productivities and </w:t>
      </w:r>
      <w:r w:rsidR="00331CDE" w:rsidRPr="0096205B">
        <w:rPr>
          <w:rFonts w:asciiTheme="minorHAnsi" w:hAnsiTheme="minorHAnsi"/>
          <w:lang w:val="en-US"/>
        </w:rPr>
        <w:t>rapidly growing</w:t>
      </w:r>
      <w:r w:rsidRPr="0096205B">
        <w:rPr>
          <w:rFonts w:asciiTheme="minorHAnsi" w:hAnsiTheme="minorHAnsi"/>
          <w:lang w:val="en-US"/>
        </w:rPr>
        <w:t xml:space="preserve"> markets for </w:t>
      </w:r>
      <w:r w:rsidR="00AD0262" w:rsidRPr="0096205B">
        <w:rPr>
          <w:rFonts w:asciiTheme="minorHAnsi" w:hAnsiTheme="minorHAnsi"/>
          <w:lang w:val="en-US"/>
        </w:rPr>
        <w:t>solvents, polymers, packaging, biofuels and agrochemicals</w:t>
      </w:r>
      <w:r w:rsidR="003B6BBB" w:rsidRPr="0096205B">
        <w:rPr>
          <w:rFonts w:asciiTheme="minorHAnsi" w:hAnsiTheme="minorHAnsi"/>
          <w:lang w:val="en-US"/>
        </w:rPr>
        <w:t xml:space="preserve"> </w:t>
      </w:r>
      <w:sdt>
        <w:sdtPr>
          <w:rPr>
            <w:rFonts w:asciiTheme="minorHAnsi" w:hAnsiTheme="minorHAnsi"/>
            <w:lang w:val="en-US"/>
          </w:rPr>
          <w:alias w:val="Don't edit this field"/>
          <w:tag w:val="CitaviPlaceholder#ff1bdd4b-7e1a-4bf1-a590-a9b2dce7cb8c"/>
          <w:id w:val="1696192130"/>
          <w:placeholder>
            <w:docPart w:val="DefaultPlaceholder_-1854013440"/>
          </w:placeholder>
        </w:sdtPr>
        <w:sdtContent>
          <w:r w:rsidR="003B6BBB" w:rsidRPr="0096205B">
            <w:rPr>
              <w:rFonts w:asciiTheme="minorHAnsi" w:hAnsiTheme="minorHAnsi"/>
              <w:lang w:val="en-US"/>
            </w:rPr>
            <w:fldChar w:fldCharType="begin"/>
          </w:r>
          <w:r w:rsidR="003B6BBB" w:rsidRPr="0096205B">
            <w:rPr>
              <w:rFonts w:asciiTheme="minorHAnsi" w:hAnsiTheme="minorHAnsi"/>
              <w:lang w:val="en-US"/>
            </w:rPr>
            <w:instrText>ADDIN CitaviPlaceholder{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}</w:instrText>
          </w:r>
          <w:r w:rsidR="003B6BBB" w:rsidRPr="0096205B">
            <w:rPr>
              <w:rFonts w:asciiTheme="minorHAnsi" w:hAnsiTheme="minorHAnsi"/>
              <w:lang w:val="en-US"/>
            </w:rPr>
            <w:fldChar w:fldCharType="separate"/>
          </w:r>
          <w:r w:rsidR="00DE489C" w:rsidRPr="0096205B">
            <w:rPr>
              <w:rFonts w:asciiTheme="minorHAnsi" w:hAnsiTheme="minorHAnsi"/>
              <w:lang w:val="en-US"/>
            </w:rPr>
            <w:t>(European Commission, 2022)</w:t>
          </w:r>
          <w:r w:rsidR="003B6BBB" w:rsidRPr="0096205B">
            <w:rPr>
              <w:rFonts w:asciiTheme="minorHAnsi" w:hAnsiTheme="minorHAnsi"/>
              <w:lang w:val="en-US"/>
            </w:rPr>
            <w:fldChar w:fldCharType="end"/>
          </w:r>
        </w:sdtContent>
      </w:sdt>
      <w:r w:rsidR="003B6BBB" w:rsidRPr="0096205B">
        <w:rPr>
          <w:rFonts w:asciiTheme="minorHAnsi" w:hAnsiTheme="minorHAnsi"/>
          <w:lang w:val="en-US"/>
        </w:rPr>
        <w:t>.</w:t>
      </w:r>
      <w:r w:rsidRPr="0096205B">
        <w:rPr>
          <w:rFonts w:asciiTheme="minorHAnsi" w:hAnsiTheme="minorHAnsi"/>
          <w:lang w:val="en-US"/>
        </w:rPr>
        <w:t xml:space="preserve"> </w:t>
      </w:r>
      <w:r w:rsidR="00AD0262" w:rsidRPr="0096205B">
        <w:rPr>
          <w:rFonts w:asciiTheme="minorHAnsi" w:hAnsiTheme="minorHAnsi"/>
          <w:lang w:val="en-US"/>
        </w:rPr>
        <w:t xml:space="preserve">By reducing the amount of virgin biomass and valorizing food and non-food waste flows, it is argued that bioeconomy has the potential to contribute to a more circular </w:t>
      </w:r>
      <w:r w:rsidR="00331CDE" w:rsidRPr="0096205B">
        <w:rPr>
          <w:rFonts w:asciiTheme="minorHAnsi" w:hAnsiTheme="minorHAnsi"/>
          <w:lang w:val="en-US"/>
        </w:rPr>
        <w:t xml:space="preserve">and environmentally friendly </w:t>
      </w:r>
      <w:r w:rsidR="00AD0262" w:rsidRPr="0096205B">
        <w:rPr>
          <w:rFonts w:asciiTheme="minorHAnsi" w:hAnsiTheme="minorHAnsi"/>
          <w:lang w:val="en-US"/>
        </w:rPr>
        <w:t>industrial system at the regional level</w:t>
      </w:r>
      <w:r w:rsidR="003B6BBB" w:rsidRPr="0096205B">
        <w:rPr>
          <w:rFonts w:asciiTheme="minorHAnsi" w:hAnsiTheme="minorHAnsi"/>
          <w:lang w:val="en-US"/>
        </w:rPr>
        <w:t xml:space="preserve"> </w:t>
      </w:r>
      <w:sdt>
        <w:sdtPr>
          <w:rPr>
            <w:rFonts w:asciiTheme="minorHAnsi" w:hAnsiTheme="minorHAnsi"/>
            <w:lang w:val="en-US"/>
          </w:rPr>
          <w:alias w:val="Don't edit this field"/>
          <w:tag w:val="CitaviPlaceholder#383436d7-5b8b-4127-aecd-6119db65adcf"/>
          <w:id w:val="1391544918"/>
          <w:placeholder>
            <w:docPart w:val="DefaultPlaceholder_-1854013440"/>
          </w:placeholder>
        </w:sdtPr>
        <w:sdtContent>
          <w:r w:rsidR="003B6BBB" w:rsidRPr="0096205B">
            <w:rPr>
              <w:rFonts w:asciiTheme="minorHAnsi" w:hAnsiTheme="minorHAnsi"/>
              <w:lang w:val="en-US"/>
            </w:rPr>
            <w:fldChar w:fldCharType="begin"/>
          </w:r>
          <w:r w:rsidR="003B6BBB" w:rsidRPr="0096205B">
            <w:rPr>
              <w:rFonts w:asciiTheme="minorHAnsi" w:hAnsiTheme="minorHAnsi"/>
              <w:lang w:val="en-US"/>
            </w:rPr>
            <w:instrText>ADDIN CitaviPlaceholder{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}</w:instrText>
          </w:r>
          <w:r w:rsidR="003B6BBB" w:rsidRPr="0096205B">
            <w:rPr>
              <w:rFonts w:asciiTheme="minorHAnsi" w:hAnsiTheme="minorHAnsi"/>
              <w:lang w:val="en-US"/>
            </w:rPr>
            <w:fldChar w:fldCharType="separate"/>
          </w:r>
          <w:r w:rsidR="00DE489C" w:rsidRPr="0096205B">
            <w:rPr>
              <w:rFonts w:asciiTheme="minorHAnsi" w:hAnsiTheme="minorHAnsi"/>
              <w:lang w:val="en-US"/>
            </w:rPr>
            <w:t>(Stegmann et al., 2020; Vom Berg C. et al., 2022)</w:t>
          </w:r>
          <w:r w:rsidR="003B6BBB" w:rsidRPr="0096205B">
            <w:rPr>
              <w:rFonts w:asciiTheme="minorHAnsi" w:hAnsiTheme="minorHAnsi"/>
              <w:lang w:val="en-US"/>
            </w:rPr>
            <w:fldChar w:fldCharType="end"/>
          </w:r>
        </w:sdtContent>
      </w:sdt>
      <w:r w:rsidR="00AD0262" w:rsidRPr="0096205B">
        <w:rPr>
          <w:rFonts w:asciiTheme="minorHAnsi" w:hAnsiTheme="minorHAnsi"/>
          <w:lang w:val="en-US"/>
        </w:rPr>
        <w:t xml:space="preserve">. </w:t>
      </w:r>
      <w:r w:rsidRPr="0096205B">
        <w:rPr>
          <w:rFonts w:asciiTheme="minorHAnsi" w:hAnsiTheme="minorHAnsi"/>
          <w:lang w:val="en-US"/>
        </w:rPr>
        <w:t xml:space="preserve">Industrial symbiosis </w:t>
      </w:r>
      <w:r w:rsidR="00331CDE" w:rsidRPr="0096205B">
        <w:rPr>
          <w:rFonts w:asciiTheme="minorHAnsi" w:hAnsiTheme="minorHAnsi"/>
          <w:lang w:val="en-US"/>
        </w:rPr>
        <w:t>has been developing</w:t>
      </w:r>
      <w:r w:rsidRPr="0096205B">
        <w:rPr>
          <w:rFonts w:asciiTheme="minorHAnsi" w:hAnsiTheme="minorHAnsi"/>
          <w:lang w:val="en-US"/>
        </w:rPr>
        <w:t xml:space="preserve"> in the field of </w:t>
      </w:r>
      <w:r w:rsidR="001E3808" w:rsidRPr="0096205B">
        <w:rPr>
          <w:rFonts w:asciiTheme="minorHAnsi" w:hAnsiTheme="minorHAnsi"/>
          <w:lang w:val="en-US"/>
        </w:rPr>
        <w:t>paper and pulp, bioplastics and</w:t>
      </w:r>
      <w:r w:rsidRPr="0096205B">
        <w:rPr>
          <w:rFonts w:asciiTheme="minorHAnsi" w:hAnsiTheme="minorHAnsi"/>
          <w:lang w:val="en-US"/>
        </w:rPr>
        <w:t xml:space="preserve"> chemicals, pha</w:t>
      </w:r>
      <w:r w:rsidR="001E3808" w:rsidRPr="0096205B">
        <w:rPr>
          <w:rFonts w:asciiTheme="minorHAnsi" w:hAnsiTheme="minorHAnsi"/>
          <w:lang w:val="en-US"/>
        </w:rPr>
        <w:t>rmaceuticals, fertilizers and bioenergy, among other</w:t>
      </w:r>
      <w:r w:rsidRPr="0096205B">
        <w:rPr>
          <w:rFonts w:asciiTheme="minorHAnsi" w:hAnsiTheme="minorHAnsi"/>
          <w:lang w:val="en-US"/>
        </w:rPr>
        <w:t xml:space="preserve">. </w:t>
      </w:r>
      <w:r w:rsidR="00AD0262" w:rsidRPr="0096205B">
        <w:rPr>
          <w:rFonts w:asciiTheme="minorHAnsi" w:hAnsiTheme="minorHAnsi"/>
          <w:lang w:val="en-US"/>
        </w:rPr>
        <w:t>In BIOCLIMAPATHS</w:t>
      </w:r>
      <w:r w:rsidR="001E3808" w:rsidRPr="0096205B">
        <w:rPr>
          <w:rFonts w:asciiTheme="minorHAnsi" w:hAnsiTheme="minorHAnsi"/>
          <w:lang w:val="en-US"/>
        </w:rPr>
        <w:t xml:space="preserve">, we therefore assumed market </w:t>
      </w:r>
      <w:r w:rsidR="00AD0262" w:rsidRPr="0096205B">
        <w:rPr>
          <w:rFonts w:asciiTheme="minorHAnsi" w:hAnsiTheme="minorHAnsi"/>
          <w:lang w:val="en-US"/>
        </w:rPr>
        <w:t xml:space="preserve">developments at the sub-national level, where </w:t>
      </w:r>
      <w:r w:rsidR="001E3808" w:rsidRPr="0096205B">
        <w:rPr>
          <w:rFonts w:asciiTheme="minorHAnsi" w:hAnsiTheme="minorHAnsi"/>
          <w:lang w:val="en-US"/>
        </w:rPr>
        <w:t xml:space="preserve">heterogeneous, context based </w:t>
      </w:r>
      <w:r w:rsidR="00AD0262" w:rsidRPr="0096205B">
        <w:rPr>
          <w:rFonts w:asciiTheme="minorHAnsi" w:hAnsiTheme="minorHAnsi"/>
          <w:lang w:val="en-US"/>
        </w:rPr>
        <w:t>biorefine</w:t>
      </w:r>
      <w:r w:rsidR="001E3808" w:rsidRPr="0096205B">
        <w:rPr>
          <w:rFonts w:asciiTheme="minorHAnsi" w:hAnsiTheme="minorHAnsi"/>
          <w:lang w:val="en-US"/>
        </w:rPr>
        <w:t>ries</w:t>
      </w:r>
      <w:r w:rsidR="00AD0262" w:rsidRPr="0096205B">
        <w:rPr>
          <w:rFonts w:asciiTheme="minorHAnsi" w:hAnsiTheme="minorHAnsi"/>
          <w:lang w:val="en-US"/>
        </w:rPr>
        <w:t xml:space="preserve"> </w:t>
      </w:r>
      <w:r w:rsidR="001E3808" w:rsidRPr="0096205B">
        <w:rPr>
          <w:rFonts w:asciiTheme="minorHAnsi" w:hAnsiTheme="minorHAnsi"/>
          <w:lang w:val="en-US"/>
        </w:rPr>
        <w:t>allocate their product range</w:t>
      </w:r>
      <w:r w:rsidR="00AD0262" w:rsidRPr="0096205B">
        <w:rPr>
          <w:rFonts w:asciiTheme="minorHAnsi" w:hAnsiTheme="minorHAnsi"/>
          <w:lang w:val="en-US"/>
        </w:rPr>
        <w:t xml:space="preserve"> to the replacement of fossil carbon use in chemical, paper and pulp, </w:t>
      </w:r>
      <w:r w:rsidR="00331CDE" w:rsidRPr="0096205B">
        <w:rPr>
          <w:rFonts w:asciiTheme="minorHAnsi" w:hAnsiTheme="minorHAnsi"/>
          <w:lang w:val="en-US"/>
        </w:rPr>
        <w:t xml:space="preserve">and energy related activities. Based on estimations of current fossil fuel use </w:t>
      </w:r>
      <w:r w:rsidR="001E3808" w:rsidRPr="0096205B">
        <w:rPr>
          <w:rFonts w:asciiTheme="minorHAnsi" w:hAnsiTheme="minorHAnsi"/>
          <w:lang w:val="en-US"/>
        </w:rPr>
        <w:t xml:space="preserve">by regional industries </w:t>
      </w:r>
      <w:r w:rsidR="00914EB1" w:rsidRPr="0096205B">
        <w:rPr>
          <w:rFonts w:asciiTheme="minorHAnsi" w:hAnsiTheme="minorHAnsi"/>
          <w:lang w:val="en-US"/>
        </w:rPr>
        <w:t>(Table 7.1)</w:t>
      </w:r>
      <w:r w:rsidR="00331CDE" w:rsidRPr="0096205B">
        <w:rPr>
          <w:rFonts w:asciiTheme="minorHAnsi" w:hAnsiTheme="minorHAnsi"/>
          <w:lang w:val="en-US"/>
        </w:rPr>
        <w:t xml:space="preserve"> and a 50% </w:t>
      </w:r>
      <w:r w:rsidR="001E3808" w:rsidRPr="0096205B">
        <w:rPr>
          <w:rFonts w:asciiTheme="minorHAnsi" w:hAnsiTheme="minorHAnsi"/>
          <w:lang w:val="en-US"/>
        </w:rPr>
        <w:t xml:space="preserve">carbon </w:t>
      </w:r>
      <w:r w:rsidR="00331CDE" w:rsidRPr="0096205B">
        <w:rPr>
          <w:rFonts w:asciiTheme="minorHAnsi" w:hAnsiTheme="minorHAnsi"/>
          <w:lang w:val="en-US"/>
        </w:rPr>
        <w:t xml:space="preserve">conversion rate </w:t>
      </w:r>
      <w:r w:rsidR="001E3808" w:rsidRPr="0096205B">
        <w:rPr>
          <w:rFonts w:asciiTheme="minorHAnsi" w:hAnsiTheme="minorHAnsi"/>
          <w:lang w:val="en-US"/>
        </w:rPr>
        <w:t xml:space="preserve">(from fossil to biobased) </w:t>
      </w:r>
      <w:r w:rsidR="00331CDE" w:rsidRPr="0096205B">
        <w:rPr>
          <w:rFonts w:asciiTheme="minorHAnsi" w:hAnsiTheme="minorHAnsi"/>
          <w:lang w:val="en-US"/>
        </w:rPr>
        <w:t>in all biorefinery conversion pathways (based on Kircher</w:t>
      </w:r>
      <w:r w:rsidR="00914EB1" w:rsidRPr="0096205B">
        <w:rPr>
          <w:rFonts w:asciiTheme="minorHAnsi" w:hAnsiTheme="minorHAnsi"/>
          <w:lang w:val="en-US"/>
        </w:rPr>
        <w:t>,</w:t>
      </w:r>
      <w:r w:rsidR="00331CDE" w:rsidRPr="0096205B">
        <w:rPr>
          <w:rFonts w:asciiTheme="minorHAnsi" w:hAnsiTheme="minorHAnsi"/>
          <w:lang w:val="en-US"/>
        </w:rPr>
        <w:t xml:space="preserve"> 2021), we estimated the fossil replacement capacity </w:t>
      </w:r>
      <w:r w:rsidR="001E3808" w:rsidRPr="0096205B">
        <w:rPr>
          <w:rFonts w:asciiTheme="minorHAnsi" w:hAnsiTheme="minorHAnsi"/>
          <w:lang w:val="en-US"/>
        </w:rPr>
        <w:t>of regional b</w:t>
      </w:r>
      <w:r w:rsidR="00331CDE" w:rsidRPr="0096205B">
        <w:rPr>
          <w:rFonts w:asciiTheme="minorHAnsi" w:hAnsiTheme="minorHAnsi"/>
          <w:lang w:val="en-US"/>
        </w:rPr>
        <w:t>i</w:t>
      </w:r>
      <w:r w:rsidR="001E3808" w:rsidRPr="0096205B">
        <w:rPr>
          <w:rFonts w:asciiTheme="minorHAnsi" w:hAnsiTheme="minorHAnsi"/>
          <w:lang w:val="en-US"/>
        </w:rPr>
        <w:t>o</w:t>
      </w:r>
      <w:r w:rsidR="00331CDE" w:rsidRPr="0096205B">
        <w:rPr>
          <w:rFonts w:asciiTheme="minorHAnsi" w:hAnsiTheme="minorHAnsi"/>
          <w:lang w:val="en-US"/>
        </w:rPr>
        <w:t>economies in Austria (</w:t>
      </w:r>
      <w:r w:rsidR="001E3808" w:rsidRPr="0096205B">
        <w:rPr>
          <w:rFonts w:asciiTheme="minorHAnsi" w:hAnsiTheme="minorHAnsi"/>
          <w:lang w:val="en-US"/>
        </w:rPr>
        <w:t>see</w:t>
      </w:r>
      <w:r w:rsidR="00914EB1" w:rsidRPr="0096205B">
        <w:rPr>
          <w:rFonts w:asciiTheme="minorHAnsi" w:hAnsiTheme="minorHAnsi"/>
          <w:lang w:val="en-US"/>
        </w:rPr>
        <w:t xml:space="preserve"> Table 7.3</w:t>
      </w:r>
      <w:r w:rsidR="00331CDE" w:rsidRPr="0096205B">
        <w:rPr>
          <w:rFonts w:asciiTheme="minorHAnsi" w:hAnsiTheme="minorHAnsi"/>
          <w:lang w:val="en-US"/>
        </w:rPr>
        <w:t>)</w:t>
      </w:r>
      <w:r w:rsidR="00AD0262" w:rsidRPr="0096205B">
        <w:rPr>
          <w:rFonts w:asciiTheme="minorHAnsi" w:hAnsiTheme="minorHAnsi"/>
          <w:lang w:val="en-US"/>
        </w:rPr>
        <w:t xml:space="preserve">. </w:t>
      </w:r>
    </w:p>
    <w:p w14:paraId="3ECC6D0B" w14:textId="77777777" w:rsidR="00264A69" w:rsidRPr="0096205B" w:rsidRDefault="00264A69">
      <w:pPr>
        <w:rPr>
          <w:rFonts w:asciiTheme="minorHAnsi" w:hAnsiTheme="minorHAnsi"/>
          <w:sz w:val="18"/>
          <w:szCs w:val="18"/>
          <w:lang w:val="en-GB"/>
        </w:rPr>
      </w:pPr>
      <w:bookmarkStart w:id="64" w:name="_Ref122046517"/>
      <w:r w:rsidRPr="0096205B">
        <w:rPr>
          <w:rFonts w:asciiTheme="minorHAnsi" w:hAnsiTheme="minorHAnsi"/>
          <w:lang w:val="en-GB"/>
        </w:rPr>
        <w:br w:type="page"/>
      </w:r>
    </w:p>
    <w:p w14:paraId="1B2779B6" w14:textId="1DE6099D" w:rsidR="00AD0262" w:rsidRPr="0096205B" w:rsidRDefault="00AD0262" w:rsidP="00914EB1">
      <w:pPr>
        <w:pStyle w:val="Figurecaption"/>
        <w:rPr>
          <w:rFonts w:asciiTheme="minorHAnsi" w:hAnsiTheme="minorHAnsi"/>
        </w:rPr>
      </w:pPr>
      <w:bookmarkStart w:id="65" w:name="_Ref126139630"/>
      <w:r w:rsidRPr="0096205B">
        <w:rPr>
          <w:rFonts w:asciiTheme="minorHAnsi" w:hAnsiTheme="minorHAnsi"/>
        </w:rPr>
        <w:lastRenderedPageBreak/>
        <w:t>Table</w:t>
      </w:r>
      <w:r w:rsidR="00914EB1" w:rsidRPr="0096205B">
        <w:rPr>
          <w:rFonts w:asciiTheme="minorHAnsi" w:hAnsiTheme="minorHAnsi"/>
        </w:rPr>
        <w:t xml:space="preserve"> 7.3</w:t>
      </w:r>
      <w:bookmarkEnd w:id="64"/>
      <w:bookmarkEnd w:id="65"/>
      <w:r w:rsidRPr="0096205B">
        <w:rPr>
          <w:rFonts w:asciiTheme="minorHAnsi" w:hAnsiTheme="minorHAnsi"/>
        </w:rPr>
        <w:t xml:space="preserve">: Potential replacement of fossil carbon by biorefinery products (in %) in interindustry use at the regional level in Austria based on estimations of 2015 fossil fuel use </w:t>
      </w:r>
    </w:p>
    <w:tbl>
      <w:tblPr>
        <w:tblW w:w="8781" w:type="dxa"/>
        <w:tblLook w:val="04A0" w:firstRow="1" w:lastRow="0" w:firstColumn="1" w:lastColumn="0" w:noHBand="0" w:noVBand="1"/>
      </w:tblPr>
      <w:tblGrid>
        <w:gridCol w:w="972"/>
        <w:gridCol w:w="874"/>
        <w:gridCol w:w="706"/>
        <w:gridCol w:w="702"/>
        <w:gridCol w:w="924"/>
        <w:gridCol w:w="624"/>
        <w:gridCol w:w="681"/>
        <w:gridCol w:w="679"/>
        <w:gridCol w:w="847"/>
        <w:gridCol w:w="624"/>
        <w:gridCol w:w="726"/>
        <w:gridCol w:w="670"/>
      </w:tblGrid>
      <w:tr w:rsidR="00AD0262" w:rsidRPr="0096205B" w14:paraId="113A2E3F" w14:textId="77777777" w:rsidTr="00AD0262">
        <w:trPr>
          <w:trHeight w:val="300"/>
        </w:trPr>
        <w:tc>
          <w:tcPr>
            <w:tcW w:w="993" w:type="dxa"/>
            <w:tcBorders>
              <w:top w:val="single" w:sz="4" w:space="0" w:color="auto"/>
              <w:left w:val="nil"/>
              <w:bottom w:val="single" w:sz="4" w:space="0" w:color="auto"/>
              <w:right w:val="nil"/>
            </w:tcBorders>
            <w:shd w:val="clear" w:color="auto" w:fill="auto"/>
            <w:noWrap/>
            <w:vAlign w:val="bottom"/>
            <w:hideMark/>
          </w:tcPr>
          <w:p w14:paraId="547501C6" w14:textId="77777777" w:rsidR="00AD0262" w:rsidRPr="0096205B" w:rsidRDefault="00AD0262" w:rsidP="00AD0262">
            <w:pPr>
              <w:spacing w:after="0" w:line="240" w:lineRule="auto"/>
              <w:rPr>
                <w:rFonts w:asciiTheme="minorHAnsi" w:eastAsia="Times New Roman" w:hAnsiTheme="minorHAnsi" w:cs="Times New Roman"/>
                <w:sz w:val="18"/>
                <w:szCs w:val="18"/>
                <w:lang w:val="en-US"/>
              </w:rPr>
            </w:pPr>
          </w:p>
        </w:tc>
        <w:tc>
          <w:tcPr>
            <w:tcW w:w="1239" w:type="dxa"/>
            <w:tcBorders>
              <w:top w:val="single" w:sz="4" w:space="0" w:color="auto"/>
              <w:left w:val="nil"/>
              <w:bottom w:val="single" w:sz="4" w:space="0" w:color="auto"/>
              <w:right w:val="nil"/>
            </w:tcBorders>
          </w:tcPr>
          <w:p w14:paraId="27D1EDC9" w14:textId="77777777" w:rsidR="00AD0262" w:rsidRPr="0096205B" w:rsidRDefault="00AD0262" w:rsidP="00264A69">
            <w:pPr>
              <w:spacing w:after="0" w:line="240" w:lineRule="auto"/>
              <w:jc w:val="lef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Type of scenario</w:t>
            </w:r>
          </w:p>
        </w:tc>
        <w:tc>
          <w:tcPr>
            <w:tcW w:w="720" w:type="dxa"/>
            <w:tcBorders>
              <w:top w:val="single" w:sz="4" w:space="0" w:color="auto"/>
              <w:left w:val="nil"/>
              <w:bottom w:val="single" w:sz="4" w:space="0" w:color="auto"/>
              <w:right w:val="nil"/>
            </w:tcBorders>
            <w:shd w:val="clear" w:color="auto" w:fill="auto"/>
            <w:noWrap/>
            <w:vAlign w:val="bottom"/>
            <w:hideMark/>
          </w:tcPr>
          <w:p w14:paraId="3B9BFE3A" w14:textId="77777777" w:rsidR="00AD0262" w:rsidRPr="0096205B" w:rsidRDefault="00AD0262" w:rsidP="00264A69">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AT</w:t>
            </w:r>
          </w:p>
        </w:tc>
        <w:tc>
          <w:tcPr>
            <w:tcW w:w="667" w:type="dxa"/>
            <w:tcBorders>
              <w:top w:val="single" w:sz="4" w:space="0" w:color="auto"/>
              <w:left w:val="nil"/>
              <w:bottom w:val="single" w:sz="4" w:space="0" w:color="auto"/>
              <w:right w:val="nil"/>
            </w:tcBorders>
            <w:shd w:val="clear" w:color="auto" w:fill="auto"/>
            <w:noWrap/>
            <w:vAlign w:val="bottom"/>
            <w:hideMark/>
          </w:tcPr>
          <w:p w14:paraId="6A74D87A" w14:textId="77777777" w:rsidR="00AD0262" w:rsidRPr="0096205B" w:rsidRDefault="00AD0262" w:rsidP="00264A69">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AT11</w:t>
            </w:r>
          </w:p>
        </w:tc>
        <w:tc>
          <w:tcPr>
            <w:tcW w:w="591" w:type="dxa"/>
            <w:tcBorders>
              <w:top w:val="single" w:sz="4" w:space="0" w:color="auto"/>
              <w:left w:val="nil"/>
              <w:bottom w:val="single" w:sz="4" w:space="0" w:color="auto"/>
              <w:right w:val="nil"/>
            </w:tcBorders>
            <w:shd w:val="clear" w:color="auto" w:fill="auto"/>
            <w:noWrap/>
            <w:vAlign w:val="bottom"/>
            <w:hideMark/>
          </w:tcPr>
          <w:p w14:paraId="1FA19F42" w14:textId="77777777" w:rsidR="00AD0262" w:rsidRPr="0096205B" w:rsidRDefault="00AD0262" w:rsidP="00264A69">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AT12</w:t>
            </w:r>
          </w:p>
        </w:tc>
        <w:tc>
          <w:tcPr>
            <w:tcW w:w="591" w:type="dxa"/>
            <w:tcBorders>
              <w:top w:val="single" w:sz="4" w:space="0" w:color="auto"/>
              <w:left w:val="nil"/>
              <w:bottom w:val="single" w:sz="4" w:space="0" w:color="auto"/>
              <w:right w:val="nil"/>
            </w:tcBorders>
            <w:shd w:val="clear" w:color="auto" w:fill="auto"/>
            <w:noWrap/>
            <w:vAlign w:val="bottom"/>
            <w:hideMark/>
          </w:tcPr>
          <w:p w14:paraId="16675FC6" w14:textId="77777777" w:rsidR="00AD0262" w:rsidRPr="0096205B" w:rsidRDefault="00AD0262" w:rsidP="00264A69">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AT13</w:t>
            </w:r>
          </w:p>
        </w:tc>
        <w:tc>
          <w:tcPr>
            <w:tcW w:w="694" w:type="dxa"/>
            <w:tcBorders>
              <w:top w:val="single" w:sz="4" w:space="0" w:color="auto"/>
              <w:left w:val="nil"/>
              <w:bottom w:val="single" w:sz="4" w:space="0" w:color="auto"/>
              <w:right w:val="nil"/>
            </w:tcBorders>
            <w:shd w:val="clear" w:color="auto" w:fill="auto"/>
            <w:noWrap/>
            <w:vAlign w:val="bottom"/>
            <w:hideMark/>
          </w:tcPr>
          <w:p w14:paraId="16D1FCA2" w14:textId="77777777" w:rsidR="00AD0262" w:rsidRPr="0096205B" w:rsidRDefault="00AD0262" w:rsidP="00264A69">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AT21</w:t>
            </w:r>
          </w:p>
        </w:tc>
        <w:tc>
          <w:tcPr>
            <w:tcW w:w="591" w:type="dxa"/>
            <w:tcBorders>
              <w:top w:val="single" w:sz="4" w:space="0" w:color="auto"/>
              <w:left w:val="nil"/>
              <w:bottom w:val="single" w:sz="4" w:space="0" w:color="auto"/>
              <w:right w:val="nil"/>
            </w:tcBorders>
            <w:shd w:val="clear" w:color="auto" w:fill="auto"/>
            <w:noWrap/>
            <w:vAlign w:val="bottom"/>
            <w:hideMark/>
          </w:tcPr>
          <w:p w14:paraId="10D59431" w14:textId="77777777" w:rsidR="00AD0262" w:rsidRPr="0096205B" w:rsidRDefault="00AD0262" w:rsidP="00264A69">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AT22</w:t>
            </w:r>
          </w:p>
        </w:tc>
        <w:tc>
          <w:tcPr>
            <w:tcW w:w="694" w:type="dxa"/>
            <w:tcBorders>
              <w:top w:val="single" w:sz="4" w:space="0" w:color="auto"/>
              <w:left w:val="nil"/>
              <w:bottom w:val="single" w:sz="4" w:space="0" w:color="auto"/>
              <w:right w:val="nil"/>
            </w:tcBorders>
            <w:shd w:val="clear" w:color="auto" w:fill="auto"/>
            <w:noWrap/>
            <w:vAlign w:val="bottom"/>
            <w:hideMark/>
          </w:tcPr>
          <w:p w14:paraId="6CA2DE43" w14:textId="77777777" w:rsidR="00AD0262" w:rsidRPr="0096205B" w:rsidRDefault="00AD0262" w:rsidP="00264A69">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AT31</w:t>
            </w:r>
          </w:p>
        </w:tc>
        <w:tc>
          <w:tcPr>
            <w:tcW w:w="591" w:type="dxa"/>
            <w:tcBorders>
              <w:top w:val="single" w:sz="4" w:space="0" w:color="auto"/>
              <w:left w:val="nil"/>
              <w:bottom w:val="single" w:sz="4" w:space="0" w:color="auto"/>
              <w:right w:val="nil"/>
            </w:tcBorders>
            <w:shd w:val="clear" w:color="auto" w:fill="auto"/>
            <w:noWrap/>
            <w:vAlign w:val="bottom"/>
            <w:hideMark/>
          </w:tcPr>
          <w:p w14:paraId="3F358E9A" w14:textId="77777777" w:rsidR="00AD0262" w:rsidRPr="0096205B" w:rsidRDefault="00AD0262" w:rsidP="00264A69">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AT32</w:t>
            </w:r>
          </w:p>
        </w:tc>
        <w:tc>
          <w:tcPr>
            <w:tcW w:w="740" w:type="dxa"/>
            <w:tcBorders>
              <w:top w:val="single" w:sz="4" w:space="0" w:color="auto"/>
              <w:left w:val="nil"/>
              <w:bottom w:val="single" w:sz="4" w:space="0" w:color="auto"/>
              <w:right w:val="nil"/>
            </w:tcBorders>
            <w:shd w:val="clear" w:color="auto" w:fill="auto"/>
            <w:noWrap/>
            <w:vAlign w:val="bottom"/>
            <w:hideMark/>
          </w:tcPr>
          <w:p w14:paraId="04AC70E8" w14:textId="77777777" w:rsidR="00AD0262" w:rsidRPr="0096205B" w:rsidRDefault="00AD0262" w:rsidP="00264A69">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AT33</w:t>
            </w:r>
          </w:p>
        </w:tc>
        <w:tc>
          <w:tcPr>
            <w:tcW w:w="670" w:type="dxa"/>
            <w:tcBorders>
              <w:top w:val="single" w:sz="4" w:space="0" w:color="auto"/>
              <w:left w:val="nil"/>
              <w:bottom w:val="single" w:sz="4" w:space="0" w:color="auto"/>
              <w:right w:val="nil"/>
            </w:tcBorders>
            <w:shd w:val="clear" w:color="auto" w:fill="auto"/>
            <w:noWrap/>
            <w:vAlign w:val="bottom"/>
            <w:hideMark/>
          </w:tcPr>
          <w:p w14:paraId="66742848" w14:textId="77777777" w:rsidR="00AD0262" w:rsidRPr="0096205B" w:rsidRDefault="00AD0262" w:rsidP="00264A69">
            <w:pPr>
              <w:spacing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AT34</w:t>
            </w:r>
          </w:p>
        </w:tc>
      </w:tr>
      <w:tr w:rsidR="00264A69" w:rsidRPr="0096205B" w14:paraId="17022F06" w14:textId="77777777" w:rsidTr="00E73C56">
        <w:trPr>
          <w:trHeight w:val="300"/>
        </w:trPr>
        <w:tc>
          <w:tcPr>
            <w:tcW w:w="993" w:type="dxa"/>
            <w:tcBorders>
              <w:top w:val="single" w:sz="4" w:space="0" w:color="auto"/>
              <w:left w:val="nil"/>
              <w:bottom w:val="single" w:sz="4" w:space="0" w:color="auto"/>
              <w:right w:val="nil"/>
            </w:tcBorders>
            <w:shd w:val="clear" w:color="auto" w:fill="auto"/>
            <w:noWrap/>
            <w:vAlign w:val="bottom"/>
          </w:tcPr>
          <w:p w14:paraId="6E5A2E36" w14:textId="77777777" w:rsidR="00264A69" w:rsidRPr="0096205B" w:rsidRDefault="00264A69" w:rsidP="00264A69">
            <w:pPr>
              <w:spacing w:after="0" w:line="240" w:lineRule="auto"/>
              <w:jc w:val="right"/>
              <w:rPr>
                <w:rFonts w:asciiTheme="minorHAnsi" w:eastAsia="Times New Roman" w:hAnsiTheme="minorHAnsi" w:cs="Times New Roman"/>
                <w:sz w:val="18"/>
                <w:szCs w:val="18"/>
                <w:lang w:val="en-US"/>
              </w:rPr>
            </w:pPr>
          </w:p>
        </w:tc>
        <w:tc>
          <w:tcPr>
            <w:tcW w:w="1239" w:type="dxa"/>
            <w:tcBorders>
              <w:top w:val="single" w:sz="4" w:space="0" w:color="auto"/>
              <w:left w:val="nil"/>
              <w:bottom w:val="single" w:sz="4" w:space="0" w:color="auto"/>
              <w:right w:val="nil"/>
            </w:tcBorders>
          </w:tcPr>
          <w:p w14:paraId="14ABB5FF" w14:textId="77777777" w:rsidR="00264A69" w:rsidRPr="0096205B" w:rsidRDefault="00264A69" w:rsidP="00264A69">
            <w:pPr>
              <w:spacing w:after="0" w:line="240" w:lineRule="auto"/>
              <w:jc w:val="right"/>
              <w:rPr>
                <w:rFonts w:asciiTheme="minorHAnsi" w:eastAsia="Times New Roman" w:hAnsiTheme="minorHAnsi" w:cs="Calibri"/>
                <w:color w:val="000000"/>
                <w:sz w:val="18"/>
                <w:szCs w:val="18"/>
                <w:lang w:val="en-US"/>
              </w:rPr>
            </w:pPr>
          </w:p>
        </w:tc>
        <w:tc>
          <w:tcPr>
            <w:tcW w:w="720" w:type="dxa"/>
            <w:tcBorders>
              <w:top w:val="single" w:sz="4" w:space="0" w:color="auto"/>
              <w:left w:val="nil"/>
              <w:bottom w:val="single" w:sz="4" w:space="0" w:color="auto"/>
              <w:right w:val="nil"/>
            </w:tcBorders>
            <w:shd w:val="clear" w:color="auto" w:fill="auto"/>
            <w:noWrap/>
            <w:vAlign w:val="bottom"/>
          </w:tcPr>
          <w:p w14:paraId="1A71AC2A" w14:textId="77777777" w:rsidR="00264A69" w:rsidRPr="0096205B" w:rsidRDefault="00264A69" w:rsidP="00264A69">
            <w:pPr>
              <w:spacing w:after="0" w:line="240" w:lineRule="auto"/>
              <w:jc w:val="right"/>
              <w:rPr>
                <w:rFonts w:asciiTheme="minorHAnsi" w:eastAsia="Times New Roman" w:hAnsiTheme="minorHAnsi" w:cs="Calibri"/>
                <w:color w:val="000000"/>
                <w:sz w:val="18"/>
                <w:szCs w:val="18"/>
                <w:lang w:val="en-US"/>
              </w:rPr>
            </w:pPr>
          </w:p>
        </w:tc>
        <w:tc>
          <w:tcPr>
            <w:tcW w:w="667" w:type="dxa"/>
            <w:tcBorders>
              <w:top w:val="single" w:sz="4" w:space="0" w:color="auto"/>
              <w:left w:val="nil"/>
              <w:bottom w:val="single" w:sz="4" w:space="0" w:color="auto"/>
              <w:right w:val="nil"/>
            </w:tcBorders>
            <w:shd w:val="clear" w:color="auto" w:fill="auto"/>
            <w:noWrap/>
          </w:tcPr>
          <w:p w14:paraId="15E68766" w14:textId="4F572CD3" w:rsidR="00264A69" w:rsidRPr="0096205B" w:rsidRDefault="00264A69" w:rsidP="00264A69">
            <w:pPr>
              <w:spacing w:after="0" w:line="240" w:lineRule="auto"/>
              <w:jc w:val="right"/>
              <w:rPr>
                <w:rFonts w:asciiTheme="minorHAnsi" w:eastAsia="Times New Roman" w:hAnsiTheme="minorHAnsi" w:cs="Calibri"/>
                <w:color w:val="000000"/>
                <w:sz w:val="18"/>
                <w:szCs w:val="18"/>
                <w:lang w:val="en-US"/>
              </w:rPr>
            </w:pPr>
            <w:r w:rsidRPr="0096205B">
              <w:rPr>
                <w:rFonts w:asciiTheme="minorHAnsi" w:hAnsiTheme="minorHAnsi" w:cstheme="majorHAnsi"/>
                <w:sz w:val="10"/>
              </w:rPr>
              <w:t>Burgenland</w:t>
            </w:r>
          </w:p>
        </w:tc>
        <w:tc>
          <w:tcPr>
            <w:tcW w:w="591" w:type="dxa"/>
            <w:tcBorders>
              <w:top w:val="single" w:sz="4" w:space="0" w:color="auto"/>
              <w:left w:val="nil"/>
              <w:bottom w:val="single" w:sz="4" w:space="0" w:color="auto"/>
              <w:right w:val="nil"/>
            </w:tcBorders>
            <w:shd w:val="clear" w:color="auto" w:fill="auto"/>
            <w:noWrap/>
          </w:tcPr>
          <w:p w14:paraId="47E51A1D" w14:textId="5E5F83A0" w:rsidR="00264A69" w:rsidRPr="0096205B" w:rsidRDefault="00264A69" w:rsidP="00264A69">
            <w:pPr>
              <w:spacing w:after="0" w:line="240" w:lineRule="auto"/>
              <w:jc w:val="right"/>
              <w:rPr>
                <w:rFonts w:asciiTheme="minorHAnsi" w:eastAsia="Times New Roman" w:hAnsiTheme="minorHAnsi" w:cs="Calibri"/>
                <w:color w:val="000000"/>
                <w:sz w:val="18"/>
                <w:szCs w:val="18"/>
                <w:lang w:val="en-US"/>
              </w:rPr>
            </w:pPr>
            <w:r w:rsidRPr="0096205B">
              <w:rPr>
                <w:rFonts w:asciiTheme="minorHAnsi" w:hAnsiTheme="minorHAnsi" w:cstheme="majorHAnsi"/>
                <w:sz w:val="10"/>
              </w:rPr>
              <w:t>Niederösterreich</w:t>
            </w:r>
          </w:p>
        </w:tc>
        <w:tc>
          <w:tcPr>
            <w:tcW w:w="591" w:type="dxa"/>
            <w:tcBorders>
              <w:top w:val="single" w:sz="4" w:space="0" w:color="auto"/>
              <w:left w:val="nil"/>
              <w:bottom w:val="single" w:sz="4" w:space="0" w:color="auto"/>
              <w:right w:val="nil"/>
            </w:tcBorders>
            <w:shd w:val="clear" w:color="auto" w:fill="auto"/>
            <w:noWrap/>
          </w:tcPr>
          <w:p w14:paraId="3B279E02" w14:textId="11497D53" w:rsidR="00264A69" w:rsidRPr="0096205B" w:rsidRDefault="00264A69" w:rsidP="00264A69">
            <w:pPr>
              <w:spacing w:after="0" w:line="240" w:lineRule="auto"/>
              <w:jc w:val="right"/>
              <w:rPr>
                <w:rFonts w:asciiTheme="minorHAnsi" w:eastAsia="Times New Roman" w:hAnsiTheme="minorHAnsi" w:cs="Calibri"/>
                <w:color w:val="000000"/>
                <w:sz w:val="18"/>
                <w:szCs w:val="18"/>
                <w:lang w:val="en-US"/>
              </w:rPr>
            </w:pPr>
            <w:r w:rsidRPr="0096205B">
              <w:rPr>
                <w:rFonts w:asciiTheme="minorHAnsi" w:hAnsiTheme="minorHAnsi" w:cstheme="majorHAnsi"/>
                <w:sz w:val="10"/>
              </w:rPr>
              <w:t>Wien</w:t>
            </w:r>
          </w:p>
        </w:tc>
        <w:tc>
          <w:tcPr>
            <w:tcW w:w="694" w:type="dxa"/>
            <w:tcBorders>
              <w:top w:val="single" w:sz="4" w:space="0" w:color="auto"/>
              <w:left w:val="nil"/>
              <w:bottom w:val="single" w:sz="4" w:space="0" w:color="auto"/>
              <w:right w:val="nil"/>
            </w:tcBorders>
            <w:shd w:val="clear" w:color="auto" w:fill="auto"/>
            <w:noWrap/>
          </w:tcPr>
          <w:p w14:paraId="79E57389" w14:textId="4B5997B8" w:rsidR="00264A69" w:rsidRPr="0096205B" w:rsidRDefault="00264A69" w:rsidP="00264A69">
            <w:pPr>
              <w:spacing w:after="0" w:line="240" w:lineRule="auto"/>
              <w:jc w:val="right"/>
              <w:rPr>
                <w:rFonts w:asciiTheme="minorHAnsi" w:eastAsia="Times New Roman" w:hAnsiTheme="minorHAnsi" w:cs="Calibri"/>
                <w:color w:val="000000"/>
                <w:sz w:val="18"/>
                <w:szCs w:val="18"/>
                <w:lang w:val="en-US"/>
              </w:rPr>
            </w:pPr>
            <w:r w:rsidRPr="0096205B">
              <w:rPr>
                <w:rFonts w:asciiTheme="minorHAnsi" w:hAnsiTheme="minorHAnsi" w:cstheme="majorHAnsi"/>
                <w:sz w:val="10"/>
              </w:rPr>
              <w:t>Kärnten</w:t>
            </w:r>
          </w:p>
        </w:tc>
        <w:tc>
          <w:tcPr>
            <w:tcW w:w="591" w:type="dxa"/>
            <w:tcBorders>
              <w:top w:val="single" w:sz="4" w:space="0" w:color="auto"/>
              <w:left w:val="nil"/>
              <w:bottom w:val="single" w:sz="4" w:space="0" w:color="auto"/>
              <w:right w:val="nil"/>
            </w:tcBorders>
            <w:shd w:val="clear" w:color="auto" w:fill="auto"/>
            <w:noWrap/>
          </w:tcPr>
          <w:p w14:paraId="728E538A" w14:textId="471E3B05" w:rsidR="00264A69" w:rsidRPr="0096205B" w:rsidRDefault="00264A69" w:rsidP="00264A69">
            <w:pPr>
              <w:spacing w:after="0" w:line="240" w:lineRule="auto"/>
              <w:jc w:val="right"/>
              <w:rPr>
                <w:rFonts w:asciiTheme="minorHAnsi" w:eastAsia="Times New Roman" w:hAnsiTheme="minorHAnsi" w:cs="Calibri"/>
                <w:color w:val="000000"/>
                <w:sz w:val="18"/>
                <w:szCs w:val="18"/>
                <w:lang w:val="en-US"/>
              </w:rPr>
            </w:pPr>
            <w:r w:rsidRPr="0096205B">
              <w:rPr>
                <w:rFonts w:asciiTheme="minorHAnsi" w:hAnsiTheme="minorHAnsi" w:cstheme="majorHAnsi"/>
                <w:sz w:val="10"/>
              </w:rPr>
              <w:t>Steiermark</w:t>
            </w:r>
          </w:p>
        </w:tc>
        <w:tc>
          <w:tcPr>
            <w:tcW w:w="694" w:type="dxa"/>
            <w:tcBorders>
              <w:top w:val="single" w:sz="4" w:space="0" w:color="auto"/>
              <w:left w:val="nil"/>
              <w:bottom w:val="single" w:sz="4" w:space="0" w:color="auto"/>
              <w:right w:val="nil"/>
            </w:tcBorders>
            <w:shd w:val="clear" w:color="auto" w:fill="auto"/>
            <w:noWrap/>
          </w:tcPr>
          <w:p w14:paraId="5927D03D" w14:textId="6DCB0C1A" w:rsidR="00264A69" w:rsidRPr="0096205B" w:rsidRDefault="00264A69" w:rsidP="00264A69">
            <w:pPr>
              <w:spacing w:after="0" w:line="240" w:lineRule="auto"/>
              <w:jc w:val="right"/>
              <w:rPr>
                <w:rFonts w:asciiTheme="minorHAnsi" w:eastAsia="Times New Roman" w:hAnsiTheme="minorHAnsi" w:cs="Calibri"/>
                <w:color w:val="000000"/>
                <w:sz w:val="18"/>
                <w:szCs w:val="18"/>
                <w:lang w:val="en-US"/>
              </w:rPr>
            </w:pPr>
            <w:r w:rsidRPr="0096205B">
              <w:rPr>
                <w:rFonts w:asciiTheme="minorHAnsi" w:hAnsiTheme="minorHAnsi" w:cstheme="majorHAnsi"/>
                <w:sz w:val="10"/>
              </w:rPr>
              <w:t>Oberösterreich</w:t>
            </w:r>
          </w:p>
        </w:tc>
        <w:tc>
          <w:tcPr>
            <w:tcW w:w="591" w:type="dxa"/>
            <w:tcBorders>
              <w:top w:val="single" w:sz="4" w:space="0" w:color="auto"/>
              <w:left w:val="nil"/>
              <w:bottom w:val="single" w:sz="4" w:space="0" w:color="auto"/>
              <w:right w:val="nil"/>
            </w:tcBorders>
            <w:shd w:val="clear" w:color="auto" w:fill="auto"/>
            <w:noWrap/>
          </w:tcPr>
          <w:p w14:paraId="676C9EC8" w14:textId="219C20C2" w:rsidR="00264A69" w:rsidRPr="0096205B" w:rsidRDefault="00264A69" w:rsidP="00264A69">
            <w:pPr>
              <w:spacing w:after="0" w:line="240" w:lineRule="auto"/>
              <w:jc w:val="right"/>
              <w:rPr>
                <w:rFonts w:asciiTheme="minorHAnsi" w:eastAsia="Times New Roman" w:hAnsiTheme="minorHAnsi" w:cs="Calibri"/>
                <w:color w:val="000000"/>
                <w:sz w:val="18"/>
                <w:szCs w:val="18"/>
                <w:lang w:val="en-US"/>
              </w:rPr>
            </w:pPr>
            <w:r w:rsidRPr="0096205B">
              <w:rPr>
                <w:rFonts w:asciiTheme="minorHAnsi" w:hAnsiTheme="minorHAnsi" w:cstheme="majorHAnsi"/>
                <w:sz w:val="10"/>
              </w:rPr>
              <w:t>Salzburg</w:t>
            </w:r>
          </w:p>
        </w:tc>
        <w:tc>
          <w:tcPr>
            <w:tcW w:w="740" w:type="dxa"/>
            <w:tcBorders>
              <w:top w:val="single" w:sz="4" w:space="0" w:color="auto"/>
              <w:left w:val="nil"/>
              <w:bottom w:val="single" w:sz="4" w:space="0" w:color="auto"/>
              <w:right w:val="nil"/>
            </w:tcBorders>
            <w:shd w:val="clear" w:color="auto" w:fill="auto"/>
            <w:noWrap/>
          </w:tcPr>
          <w:p w14:paraId="4D144AB4" w14:textId="7DA167BF" w:rsidR="00264A69" w:rsidRPr="0096205B" w:rsidRDefault="00264A69" w:rsidP="00264A69">
            <w:pPr>
              <w:spacing w:after="0" w:line="240" w:lineRule="auto"/>
              <w:jc w:val="right"/>
              <w:rPr>
                <w:rFonts w:asciiTheme="minorHAnsi" w:eastAsia="Times New Roman" w:hAnsiTheme="minorHAnsi" w:cs="Calibri"/>
                <w:color w:val="000000"/>
                <w:sz w:val="18"/>
                <w:szCs w:val="18"/>
                <w:lang w:val="en-US"/>
              </w:rPr>
            </w:pPr>
            <w:r w:rsidRPr="0096205B">
              <w:rPr>
                <w:rFonts w:asciiTheme="minorHAnsi" w:hAnsiTheme="minorHAnsi" w:cstheme="majorHAnsi"/>
                <w:sz w:val="10"/>
              </w:rPr>
              <w:t>Tirol</w:t>
            </w:r>
          </w:p>
        </w:tc>
        <w:tc>
          <w:tcPr>
            <w:tcW w:w="670" w:type="dxa"/>
            <w:tcBorders>
              <w:top w:val="single" w:sz="4" w:space="0" w:color="auto"/>
              <w:left w:val="nil"/>
              <w:bottom w:val="single" w:sz="4" w:space="0" w:color="auto"/>
              <w:right w:val="nil"/>
            </w:tcBorders>
            <w:shd w:val="clear" w:color="auto" w:fill="auto"/>
            <w:noWrap/>
          </w:tcPr>
          <w:p w14:paraId="1E82B262" w14:textId="34161036" w:rsidR="00264A69" w:rsidRPr="0096205B" w:rsidRDefault="00264A69" w:rsidP="00264A69">
            <w:pPr>
              <w:spacing w:after="0" w:line="240" w:lineRule="auto"/>
              <w:jc w:val="right"/>
              <w:rPr>
                <w:rFonts w:asciiTheme="minorHAnsi" w:eastAsia="Times New Roman" w:hAnsiTheme="minorHAnsi" w:cs="Calibri"/>
                <w:color w:val="000000"/>
                <w:sz w:val="18"/>
                <w:szCs w:val="18"/>
                <w:lang w:val="en-US"/>
              </w:rPr>
            </w:pPr>
            <w:r w:rsidRPr="0096205B">
              <w:rPr>
                <w:rFonts w:asciiTheme="minorHAnsi" w:hAnsiTheme="minorHAnsi" w:cstheme="majorHAnsi"/>
                <w:sz w:val="10"/>
              </w:rPr>
              <w:t>Vorarlberg</w:t>
            </w:r>
          </w:p>
        </w:tc>
      </w:tr>
      <w:tr w:rsidR="00AD0262" w:rsidRPr="0096205B" w14:paraId="05E3AE0D" w14:textId="77777777" w:rsidTr="00AD0262">
        <w:trPr>
          <w:trHeight w:val="300"/>
        </w:trPr>
        <w:tc>
          <w:tcPr>
            <w:tcW w:w="993" w:type="dxa"/>
            <w:tcBorders>
              <w:top w:val="single" w:sz="4" w:space="0" w:color="auto"/>
              <w:left w:val="nil"/>
              <w:bottom w:val="nil"/>
              <w:right w:val="nil"/>
            </w:tcBorders>
            <w:shd w:val="clear" w:color="auto" w:fill="auto"/>
            <w:noWrap/>
            <w:vAlign w:val="bottom"/>
            <w:hideMark/>
          </w:tcPr>
          <w:p w14:paraId="000CE36F" w14:textId="77777777" w:rsidR="00AD0262" w:rsidRPr="0096205B" w:rsidRDefault="00AD0262" w:rsidP="00AD0262">
            <w:pPr>
              <w:spacing w:before="240" w:after="0" w:line="240" w:lineRule="auto"/>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Scenario 1</w:t>
            </w:r>
          </w:p>
        </w:tc>
        <w:tc>
          <w:tcPr>
            <w:tcW w:w="1239" w:type="dxa"/>
            <w:tcBorders>
              <w:top w:val="single" w:sz="4" w:space="0" w:color="auto"/>
              <w:left w:val="nil"/>
              <w:bottom w:val="nil"/>
              <w:right w:val="nil"/>
            </w:tcBorders>
          </w:tcPr>
          <w:p w14:paraId="097DC3D0"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Tech progress</w:t>
            </w:r>
          </w:p>
        </w:tc>
        <w:tc>
          <w:tcPr>
            <w:tcW w:w="720" w:type="dxa"/>
            <w:tcBorders>
              <w:top w:val="single" w:sz="4" w:space="0" w:color="auto"/>
              <w:left w:val="nil"/>
              <w:bottom w:val="nil"/>
              <w:right w:val="nil"/>
            </w:tcBorders>
            <w:shd w:val="clear" w:color="auto" w:fill="auto"/>
            <w:noWrap/>
            <w:vAlign w:val="bottom"/>
            <w:hideMark/>
          </w:tcPr>
          <w:p w14:paraId="38CDB5AA"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13%</w:t>
            </w:r>
          </w:p>
        </w:tc>
        <w:tc>
          <w:tcPr>
            <w:tcW w:w="667" w:type="dxa"/>
            <w:tcBorders>
              <w:top w:val="single" w:sz="4" w:space="0" w:color="auto"/>
              <w:left w:val="nil"/>
              <w:bottom w:val="nil"/>
              <w:right w:val="nil"/>
            </w:tcBorders>
            <w:shd w:val="clear" w:color="auto" w:fill="auto"/>
            <w:noWrap/>
            <w:vAlign w:val="bottom"/>
            <w:hideMark/>
          </w:tcPr>
          <w:p w14:paraId="46BF1D9B"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47%</w:t>
            </w:r>
          </w:p>
        </w:tc>
        <w:tc>
          <w:tcPr>
            <w:tcW w:w="591" w:type="dxa"/>
            <w:tcBorders>
              <w:top w:val="single" w:sz="4" w:space="0" w:color="auto"/>
              <w:left w:val="nil"/>
              <w:bottom w:val="nil"/>
              <w:right w:val="nil"/>
            </w:tcBorders>
            <w:shd w:val="clear" w:color="auto" w:fill="auto"/>
            <w:noWrap/>
            <w:vAlign w:val="bottom"/>
            <w:hideMark/>
          </w:tcPr>
          <w:p w14:paraId="2CDFABAF"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12%</w:t>
            </w:r>
          </w:p>
        </w:tc>
        <w:tc>
          <w:tcPr>
            <w:tcW w:w="591" w:type="dxa"/>
            <w:tcBorders>
              <w:top w:val="single" w:sz="4" w:space="0" w:color="auto"/>
              <w:left w:val="nil"/>
              <w:bottom w:val="nil"/>
              <w:right w:val="nil"/>
            </w:tcBorders>
            <w:shd w:val="clear" w:color="auto" w:fill="auto"/>
            <w:noWrap/>
            <w:vAlign w:val="bottom"/>
            <w:hideMark/>
          </w:tcPr>
          <w:p w14:paraId="1BCA3364"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w:t>
            </w:r>
          </w:p>
        </w:tc>
        <w:tc>
          <w:tcPr>
            <w:tcW w:w="694" w:type="dxa"/>
            <w:tcBorders>
              <w:top w:val="single" w:sz="4" w:space="0" w:color="auto"/>
              <w:left w:val="nil"/>
              <w:bottom w:val="nil"/>
              <w:right w:val="nil"/>
            </w:tcBorders>
            <w:shd w:val="clear" w:color="auto" w:fill="auto"/>
            <w:noWrap/>
            <w:vAlign w:val="bottom"/>
            <w:hideMark/>
          </w:tcPr>
          <w:p w14:paraId="37223C80"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33%</w:t>
            </w:r>
          </w:p>
        </w:tc>
        <w:tc>
          <w:tcPr>
            <w:tcW w:w="591" w:type="dxa"/>
            <w:tcBorders>
              <w:top w:val="single" w:sz="4" w:space="0" w:color="auto"/>
              <w:left w:val="nil"/>
              <w:bottom w:val="nil"/>
              <w:right w:val="nil"/>
            </w:tcBorders>
            <w:shd w:val="clear" w:color="auto" w:fill="auto"/>
            <w:noWrap/>
            <w:vAlign w:val="bottom"/>
            <w:hideMark/>
          </w:tcPr>
          <w:p w14:paraId="3777C4AE"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26%</w:t>
            </w:r>
          </w:p>
        </w:tc>
        <w:tc>
          <w:tcPr>
            <w:tcW w:w="694" w:type="dxa"/>
            <w:tcBorders>
              <w:top w:val="single" w:sz="4" w:space="0" w:color="auto"/>
              <w:left w:val="nil"/>
              <w:bottom w:val="nil"/>
              <w:right w:val="nil"/>
            </w:tcBorders>
            <w:shd w:val="clear" w:color="auto" w:fill="auto"/>
            <w:noWrap/>
            <w:vAlign w:val="bottom"/>
            <w:hideMark/>
          </w:tcPr>
          <w:p w14:paraId="08C11A4F"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26%</w:t>
            </w:r>
          </w:p>
        </w:tc>
        <w:tc>
          <w:tcPr>
            <w:tcW w:w="591" w:type="dxa"/>
            <w:tcBorders>
              <w:top w:val="single" w:sz="4" w:space="0" w:color="auto"/>
              <w:left w:val="nil"/>
              <w:bottom w:val="nil"/>
              <w:right w:val="nil"/>
            </w:tcBorders>
            <w:shd w:val="clear" w:color="auto" w:fill="auto"/>
            <w:noWrap/>
            <w:vAlign w:val="bottom"/>
            <w:hideMark/>
          </w:tcPr>
          <w:p w14:paraId="731B0D08"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20%</w:t>
            </w:r>
          </w:p>
        </w:tc>
        <w:tc>
          <w:tcPr>
            <w:tcW w:w="740" w:type="dxa"/>
            <w:tcBorders>
              <w:top w:val="single" w:sz="4" w:space="0" w:color="auto"/>
              <w:left w:val="nil"/>
              <w:bottom w:val="nil"/>
              <w:right w:val="nil"/>
            </w:tcBorders>
            <w:shd w:val="clear" w:color="auto" w:fill="auto"/>
            <w:noWrap/>
            <w:vAlign w:val="bottom"/>
            <w:hideMark/>
          </w:tcPr>
          <w:p w14:paraId="6FCFDEEB"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12%</w:t>
            </w:r>
          </w:p>
        </w:tc>
        <w:tc>
          <w:tcPr>
            <w:tcW w:w="670" w:type="dxa"/>
            <w:tcBorders>
              <w:top w:val="single" w:sz="4" w:space="0" w:color="auto"/>
              <w:left w:val="nil"/>
              <w:bottom w:val="nil"/>
              <w:right w:val="nil"/>
            </w:tcBorders>
            <w:shd w:val="clear" w:color="auto" w:fill="auto"/>
            <w:noWrap/>
            <w:vAlign w:val="bottom"/>
            <w:hideMark/>
          </w:tcPr>
          <w:p w14:paraId="14A7D6AF"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16%</w:t>
            </w:r>
          </w:p>
        </w:tc>
      </w:tr>
      <w:tr w:rsidR="00AD0262" w:rsidRPr="0096205B" w14:paraId="08AB3342" w14:textId="77777777" w:rsidTr="00AD0262">
        <w:trPr>
          <w:trHeight w:val="300"/>
        </w:trPr>
        <w:tc>
          <w:tcPr>
            <w:tcW w:w="993" w:type="dxa"/>
            <w:tcBorders>
              <w:top w:val="nil"/>
              <w:left w:val="nil"/>
              <w:bottom w:val="nil"/>
              <w:right w:val="nil"/>
            </w:tcBorders>
            <w:shd w:val="clear" w:color="auto" w:fill="auto"/>
            <w:noWrap/>
            <w:vAlign w:val="bottom"/>
            <w:hideMark/>
          </w:tcPr>
          <w:p w14:paraId="0A98DE3A" w14:textId="77777777" w:rsidR="00AD0262" w:rsidRPr="0096205B" w:rsidRDefault="00AD0262" w:rsidP="00AD0262">
            <w:pPr>
              <w:spacing w:before="240" w:after="0" w:line="240" w:lineRule="auto"/>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Scenario 2</w:t>
            </w:r>
          </w:p>
        </w:tc>
        <w:tc>
          <w:tcPr>
            <w:tcW w:w="1239" w:type="dxa"/>
            <w:tcBorders>
              <w:top w:val="nil"/>
              <w:left w:val="nil"/>
              <w:bottom w:val="nil"/>
              <w:right w:val="nil"/>
            </w:tcBorders>
          </w:tcPr>
          <w:p w14:paraId="2591FEB6"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Imports</w:t>
            </w:r>
          </w:p>
        </w:tc>
        <w:tc>
          <w:tcPr>
            <w:tcW w:w="720" w:type="dxa"/>
            <w:tcBorders>
              <w:top w:val="nil"/>
              <w:left w:val="nil"/>
              <w:bottom w:val="nil"/>
              <w:right w:val="nil"/>
            </w:tcBorders>
            <w:shd w:val="clear" w:color="auto" w:fill="auto"/>
            <w:noWrap/>
            <w:vAlign w:val="bottom"/>
            <w:hideMark/>
          </w:tcPr>
          <w:p w14:paraId="6CE542F6"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21%</w:t>
            </w:r>
          </w:p>
        </w:tc>
        <w:tc>
          <w:tcPr>
            <w:tcW w:w="667" w:type="dxa"/>
            <w:tcBorders>
              <w:top w:val="nil"/>
              <w:left w:val="nil"/>
              <w:bottom w:val="nil"/>
              <w:right w:val="nil"/>
            </w:tcBorders>
            <w:shd w:val="clear" w:color="auto" w:fill="auto"/>
            <w:noWrap/>
            <w:vAlign w:val="bottom"/>
            <w:hideMark/>
          </w:tcPr>
          <w:p w14:paraId="3246D612"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40%</w:t>
            </w:r>
          </w:p>
        </w:tc>
        <w:tc>
          <w:tcPr>
            <w:tcW w:w="591" w:type="dxa"/>
            <w:tcBorders>
              <w:top w:val="nil"/>
              <w:left w:val="nil"/>
              <w:bottom w:val="nil"/>
              <w:right w:val="nil"/>
            </w:tcBorders>
            <w:shd w:val="clear" w:color="auto" w:fill="auto"/>
            <w:noWrap/>
            <w:vAlign w:val="bottom"/>
            <w:hideMark/>
          </w:tcPr>
          <w:p w14:paraId="628F505F"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11%</w:t>
            </w:r>
          </w:p>
        </w:tc>
        <w:tc>
          <w:tcPr>
            <w:tcW w:w="591" w:type="dxa"/>
            <w:tcBorders>
              <w:top w:val="nil"/>
              <w:left w:val="nil"/>
              <w:bottom w:val="nil"/>
              <w:right w:val="nil"/>
            </w:tcBorders>
            <w:shd w:val="clear" w:color="auto" w:fill="auto"/>
            <w:noWrap/>
            <w:vAlign w:val="bottom"/>
            <w:hideMark/>
          </w:tcPr>
          <w:p w14:paraId="2F0B3291"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34%</w:t>
            </w:r>
          </w:p>
        </w:tc>
        <w:tc>
          <w:tcPr>
            <w:tcW w:w="694" w:type="dxa"/>
            <w:tcBorders>
              <w:top w:val="nil"/>
              <w:left w:val="nil"/>
              <w:bottom w:val="nil"/>
              <w:right w:val="nil"/>
            </w:tcBorders>
            <w:shd w:val="clear" w:color="auto" w:fill="auto"/>
            <w:noWrap/>
            <w:vAlign w:val="bottom"/>
            <w:hideMark/>
          </w:tcPr>
          <w:p w14:paraId="5B9FA749"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35%</w:t>
            </w:r>
          </w:p>
        </w:tc>
        <w:tc>
          <w:tcPr>
            <w:tcW w:w="591" w:type="dxa"/>
            <w:tcBorders>
              <w:top w:val="nil"/>
              <w:left w:val="nil"/>
              <w:bottom w:val="nil"/>
              <w:right w:val="nil"/>
            </w:tcBorders>
            <w:shd w:val="clear" w:color="auto" w:fill="auto"/>
            <w:noWrap/>
            <w:vAlign w:val="bottom"/>
            <w:hideMark/>
          </w:tcPr>
          <w:p w14:paraId="16E187B8"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27%</w:t>
            </w:r>
          </w:p>
        </w:tc>
        <w:tc>
          <w:tcPr>
            <w:tcW w:w="694" w:type="dxa"/>
            <w:tcBorders>
              <w:top w:val="nil"/>
              <w:left w:val="nil"/>
              <w:bottom w:val="nil"/>
              <w:right w:val="nil"/>
            </w:tcBorders>
            <w:shd w:val="clear" w:color="auto" w:fill="auto"/>
            <w:noWrap/>
            <w:vAlign w:val="bottom"/>
            <w:hideMark/>
          </w:tcPr>
          <w:p w14:paraId="65205C68"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26%</w:t>
            </w:r>
          </w:p>
        </w:tc>
        <w:tc>
          <w:tcPr>
            <w:tcW w:w="591" w:type="dxa"/>
            <w:tcBorders>
              <w:top w:val="nil"/>
              <w:left w:val="nil"/>
              <w:bottom w:val="nil"/>
              <w:right w:val="nil"/>
            </w:tcBorders>
            <w:shd w:val="clear" w:color="auto" w:fill="auto"/>
            <w:noWrap/>
            <w:vAlign w:val="bottom"/>
            <w:hideMark/>
          </w:tcPr>
          <w:p w14:paraId="2585F553"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21%</w:t>
            </w:r>
          </w:p>
        </w:tc>
        <w:tc>
          <w:tcPr>
            <w:tcW w:w="740" w:type="dxa"/>
            <w:tcBorders>
              <w:top w:val="nil"/>
              <w:left w:val="nil"/>
              <w:bottom w:val="nil"/>
              <w:right w:val="nil"/>
            </w:tcBorders>
            <w:shd w:val="clear" w:color="auto" w:fill="auto"/>
            <w:noWrap/>
            <w:vAlign w:val="bottom"/>
            <w:hideMark/>
          </w:tcPr>
          <w:p w14:paraId="1F212814"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12%</w:t>
            </w:r>
          </w:p>
        </w:tc>
        <w:tc>
          <w:tcPr>
            <w:tcW w:w="670" w:type="dxa"/>
            <w:tcBorders>
              <w:top w:val="nil"/>
              <w:left w:val="nil"/>
              <w:bottom w:val="nil"/>
              <w:right w:val="nil"/>
            </w:tcBorders>
            <w:shd w:val="clear" w:color="auto" w:fill="auto"/>
            <w:noWrap/>
            <w:vAlign w:val="bottom"/>
            <w:hideMark/>
          </w:tcPr>
          <w:p w14:paraId="560B4036"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17%</w:t>
            </w:r>
          </w:p>
        </w:tc>
      </w:tr>
      <w:tr w:rsidR="00AD0262" w:rsidRPr="0096205B" w14:paraId="4A3CF97A" w14:textId="77777777" w:rsidTr="00AD0262">
        <w:trPr>
          <w:trHeight w:val="300"/>
        </w:trPr>
        <w:tc>
          <w:tcPr>
            <w:tcW w:w="993" w:type="dxa"/>
            <w:tcBorders>
              <w:top w:val="nil"/>
              <w:left w:val="nil"/>
              <w:right w:val="nil"/>
            </w:tcBorders>
            <w:shd w:val="clear" w:color="auto" w:fill="auto"/>
            <w:noWrap/>
            <w:vAlign w:val="bottom"/>
            <w:hideMark/>
          </w:tcPr>
          <w:p w14:paraId="2ADA2413" w14:textId="77777777" w:rsidR="00AD0262" w:rsidRPr="0096205B" w:rsidRDefault="00AD0262" w:rsidP="00AD0262">
            <w:pPr>
              <w:spacing w:before="240" w:after="0" w:line="240" w:lineRule="auto"/>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Scenario 3</w:t>
            </w:r>
          </w:p>
        </w:tc>
        <w:tc>
          <w:tcPr>
            <w:tcW w:w="1239" w:type="dxa"/>
            <w:tcBorders>
              <w:top w:val="nil"/>
              <w:left w:val="nil"/>
              <w:right w:val="nil"/>
            </w:tcBorders>
          </w:tcPr>
          <w:p w14:paraId="0DA6B01E"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Sust. Cons.</w:t>
            </w:r>
          </w:p>
        </w:tc>
        <w:tc>
          <w:tcPr>
            <w:tcW w:w="720" w:type="dxa"/>
            <w:tcBorders>
              <w:top w:val="nil"/>
              <w:left w:val="nil"/>
              <w:right w:val="nil"/>
            </w:tcBorders>
            <w:shd w:val="clear" w:color="auto" w:fill="auto"/>
            <w:noWrap/>
            <w:vAlign w:val="bottom"/>
            <w:hideMark/>
          </w:tcPr>
          <w:p w14:paraId="4EBF1FC0"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18%</w:t>
            </w:r>
          </w:p>
        </w:tc>
        <w:tc>
          <w:tcPr>
            <w:tcW w:w="667" w:type="dxa"/>
            <w:tcBorders>
              <w:top w:val="nil"/>
              <w:left w:val="nil"/>
              <w:right w:val="nil"/>
            </w:tcBorders>
            <w:shd w:val="clear" w:color="auto" w:fill="auto"/>
            <w:noWrap/>
            <w:vAlign w:val="bottom"/>
            <w:hideMark/>
          </w:tcPr>
          <w:p w14:paraId="1531F314"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32%</w:t>
            </w:r>
          </w:p>
        </w:tc>
        <w:tc>
          <w:tcPr>
            <w:tcW w:w="591" w:type="dxa"/>
            <w:tcBorders>
              <w:top w:val="nil"/>
              <w:left w:val="nil"/>
              <w:right w:val="nil"/>
            </w:tcBorders>
            <w:shd w:val="clear" w:color="auto" w:fill="auto"/>
            <w:noWrap/>
            <w:vAlign w:val="bottom"/>
            <w:hideMark/>
          </w:tcPr>
          <w:p w14:paraId="3846F014"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12%</w:t>
            </w:r>
          </w:p>
        </w:tc>
        <w:tc>
          <w:tcPr>
            <w:tcW w:w="591" w:type="dxa"/>
            <w:tcBorders>
              <w:top w:val="nil"/>
              <w:left w:val="nil"/>
              <w:right w:val="nil"/>
            </w:tcBorders>
            <w:shd w:val="clear" w:color="auto" w:fill="auto"/>
            <w:noWrap/>
            <w:vAlign w:val="bottom"/>
            <w:hideMark/>
          </w:tcPr>
          <w:p w14:paraId="1474F062"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w:t>
            </w:r>
          </w:p>
        </w:tc>
        <w:tc>
          <w:tcPr>
            <w:tcW w:w="694" w:type="dxa"/>
            <w:tcBorders>
              <w:top w:val="nil"/>
              <w:left w:val="nil"/>
              <w:right w:val="nil"/>
            </w:tcBorders>
            <w:shd w:val="clear" w:color="auto" w:fill="auto"/>
            <w:noWrap/>
            <w:vAlign w:val="bottom"/>
            <w:hideMark/>
          </w:tcPr>
          <w:p w14:paraId="65368D28"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54%</w:t>
            </w:r>
          </w:p>
        </w:tc>
        <w:tc>
          <w:tcPr>
            <w:tcW w:w="591" w:type="dxa"/>
            <w:tcBorders>
              <w:top w:val="nil"/>
              <w:left w:val="nil"/>
              <w:right w:val="nil"/>
            </w:tcBorders>
            <w:shd w:val="clear" w:color="auto" w:fill="auto"/>
            <w:noWrap/>
            <w:vAlign w:val="bottom"/>
            <w:hideMark/>
          </w:tcPr>
          <w:p w14:paraId="78D22227"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39%</w:t>
            </w:r>
          </w:p>
        </w:tc>
        <w:tc>
          <w:tcPr>
            <w:tcW w:w="694" w:type="dxa"/>
            <w:tcBorders>
              <w:top w:val="nil"/>
              <w:left w:val="nil"/>
              <w:right w:val="nil"/>
            </w:tcBorders>
            <w:shd w:val="clear" w:color="auto" w:fill="auto"/>
            <w:noWrap/>
            <w:vAlign w:val="bottom"/>
            <w:hideMark/>
          </w:tcPr>
          <w:p w14:paraId="30751E37"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37%</w:t>
            </w:r>
          </w:p>
        </w:tc>
        <w:tc>
          <w:tcPr>
            <w:tcW w:w="591" w:type="dxa"/>
            <w:tcBorders>
              <w:top w:val="nil"/>
              <w:left w:val="nil"/>
              <w:right w:val="nil"/>
            </w:tcBorders>
            <w:shd w:val="clear" w:color="auto" w:fill="auto"/>
            <w:noWrap/>
            <w:vAlign w:val="bottom"/>
            <w:hideMark/>
          </w:tcPr>
          <w:p w14:paraId="1814FB20"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38%</w:t>
            </w:r>
          </w:p>
        </w:tc>
        <w:tc>
          <w:tcPr>
            <w:tcW w:w="740" w:type="dxa"/>
            <w:tcBorders>
              <w:top w:val="nil"/>
              <w:left w:val="nil"/>
              <w:right w:val="nil"/>
            </w:tcBorders>
            <w:shd w:val="clear" w:color="auto" w:fill="auto"/>
            <w:noWrap/>
            <w:vAlign w:val="bottom"/>
            <w:hideMark/>
          </w:tcPr>
          <w:p w14:paraId="77F2B79D"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22%</w:t>
            </w:r>
          </w:p>
        </w:tc>
        <w:tc>
          <w:tcPr>
            <w:tcW w:w="670" w:type="dxa"/>
            <w:tcBorders>
              <w:top w:val="nil"/>
              <w:left w:val="nil"/>
              <w:right w:val="nil"/>
            </w:tcBorders>
            <w:shd w:val="clear" w:color="auto" w:fill="auto"/>
            <w:noWrap/>
            <w:vAlign w:val="bottom"/>
            <w:hideMark/>
          </w:tcPr>
          <w:p w14:paraId="357AFCB2"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28%</w:t>
            </w:r>
          </w:p>
        </w:tc>
      </w:tr>
      <w:tr w:rsidR="00AD0262" w:rsidRPr="0096205B" w14:paraId="5BE28465" w14:textId="77777777" w:rsidTr="00AD0262">
        <w:trPr>
          <w:trHeight w:val="300"/>
        </w:trPr>
        <w:tc>
          <w:tcPr>
            <w:tcW w:w="993" w:type="dxa"/>
            <w:tcBorders>
              <w:top w:val="nil"/>
              <w:left w:val="nil"/>
              <w:bottom w:val="single" w:sz="4" w:space="0" w:color="auto"/>
              <w:right w:val="nil"/>
            </w:tcBorders>
            <w:shd w:val="clear" w:color="auto" w:fill="auto"/>
            <w:noWrap/>
            <w:vAlign w:val="bottom"/>
            <w:hideMark/>
          </w:tcPr>
          <w:p w14:paraId="203B9BBB" w14:textId="77777777" w:rsidR="00AD0262" w:rsidRPr="0096205B" w:rsidRDefault="00AD0262" w:rsidP="00AD0262">
            <w:pPr>
              <w:spacing w:before="240" w:after="0" w:line="240" w:lineRule="auto"/>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Scenario 4</w:t>
            </w:r>
          </w:p>
        </w:tc>
        <w:tc>
          <w:tcPr>
            <w:tcW w:w="1239" w:type="dxa"/>
            <w:tcBorders>
              <w:top w:val="nil"/>
              <w:left w:val="nil"/>
              <w:bottom w:val="single" w:sz="4" w:space="0" w:color="auto"/>
              <w:right w:val="nil"/>
            </w:tcBorders>
          </w:tcPr>
          <w:p w14:paraId="29D229AE"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Nature-based</w:t>
            </w:r>
          </w:p>
        </w:tc>
        <w:tc>
          <w:tcPr>
            <w:tcW w:w="720" w:type="dxa"/>
            <w:tcBorders>
              <w:top w:val="nil"/>
              <w:left w:val="nil"/>
              <w:bottom w:val="single" w:sz="4" w:space="0" w:color="auto"/>
              <w:right w:val="nil"/>
            </w:tcBorders>
            <w:shd w:val="clear" w:color="auto" w:fill="auto"/>
            <w:noWrap/>
            <w:vAlign w:val="bottom"/>
            <w:hideMark/>
          </w:tcPr>
          <w:p w14:paraId="7E95BC64"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12%</w:t>
            </w:r>
          </w:p>
        </w:tc>
        <w:tc>
          <w:tcPr>
            <w:tcW w:w="667" w:type="dxa"/>
            <w:tcBorders>
              <w:top w:val="nil"/>
              <w:left w:val="nil"/>
              <w:bottom w:val="single" w:sz="4" w:space="0" w:color="auto"/>
              <w:right w:val="nil"/>
            </w:tcBorders>
            <w:shd w:val="clear" w:color="auto" w:fill="auto"/>
            <w:noWrap/>
            <w:vAlign w:val="bottom"/>
            <w:hideMark/>
          </w:tcPr>
          <w:p w14:paraId="516953C5"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8%</w:t>
            </w:r>
          </w:p>
        </w:tc>
        <w:tc>
          <w:tcPr>
            <w:tcW w:w="591" w:type="dxa"/>
            <w:tcBorders>
              <w:top w:val="nil"/>
              <w:left w:val="nil"/>
              <w:bottom w:val="single" w:sz="4" w:space="0" w:color="auto"/>
              <w:right w:val="nil"/>
            </w:tcBorders>
            <w:shd w:val="clear" w:color="auto" w:fill="auto"/>
            <w:noWrap/>
            <w:vAlign w:val="bottom"/>
            <w:hideMark/>
          </w:tcPr>
          <w:p w14:paraId="50BF87C1"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6%</w:t>
            </w:r>
          </w:p>
        </w:tc>
        <w:tc>
          <w:tcPr>
            <w:tcW w:w="591" w:type="dxa"/>
            <w:tcBorders>
              <w:top w:val="nil"/>
              <w:left w:val="nil"/>
              <w:bottom w:val="single" w:sz="4" w:space="0" w:color="auto"/>
              <w:right w:val="nil"/>
            </w:tcBorders>
            <w:shd w:val="clear" w:color="auto" w:fill="auto"/>
            <w:noWrap/>
            <w:vAlign w:val="bottom"/>
            <w:hideMark/>
          </w:tcPr>
          <w:p w14:paraId="5EC7D320"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0%</w:t>
            </w:r>
          </w:p>
        </w:tc>
        <w:tc>
          <w:tcPr>
            <w:tcW w:w="694" w:type="dxa"/>
            <w:tcBorders>
              <w:top w:val="nil"/>
              <w:left w:val="nil"/>
              <w:bottom w:val="single" w:sz="4" w:space="0" w:color="auto"/>
              <w:right w:val="nil"/>
            </w:tcBorders>
            <w:shd w:val="clear" w:color="auto" w:fill="auto"/>
            <w:noWrap/>
            <w:vAlign w:val="bottom"/>
            <w:hideMark/>
          </w:tcPr>
          <w:p w14:paraId="32FB4E90"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38%</w:t>
            </w:r>
          </w:p>
        </w:tc>
        <w:tc>
          <w:tcPr>
            <w:tcW w:w="591" w:type="dxa"/>
            <w:tcBorders>
              <w:top w:val="nil"/>
              <w:left w:val="nil"/>
              <w:bottom w:val="single" w:sz="4" w:space="0" w:color="auto"/>
              <w:right w:val="nil"/>
            </w:tcBorders>
            <w:shd w:val="clear" w:color="auto" w:fill="auto"/>
            <w:noWrap/>
            <w:vAlign w:val="bottom"/>
            <w:hideMark/>
          </w:tcPr>
          <w:p w14:paraId="6E01BF47"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27%</w:t>
            </w:r>
          </w:p>
        </w:tc>
        <w:tc>
          <w:tcPr>
            <w:tcW w:w="694" w:type="dxa"/>
            <w:tcBorders>
              <w:top w:val="nil"/>
              <w:left w:val="nil"/>
              <w:bottom w:val="single" w:sz="4" w:space="0" w:color="auto"/>
              <w:right w:val="nil"/>
            </w:tcBorders>
            <w:shd w:val="clear" w:color="auto" w:fill="auto"/>
            <w:noWrap/>
            <w:vAlign w:val="bottom"/>
            <w:hideMark/>
          </w:tcPr>
          <w:p w14:paraId="5414063F"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29%</w:t>
            </w:r>
          </w:p>
        </w:tc>
        <w:tc>
          <w:tcPr>
            <w:tcW w:w="591" w:type="dxa"/>
            <w:tcBorders>
              <w:top w:val="nil"/>
              <w:left w:val="nil"/>
              <w:bottom w:val="single" w:sz="4" w:space="0" w:color="auto"/>
              <w:right w:val="nil"/>
            </w:tcBorders>
            <w:shd w:val="clear" w:color="auto" w:fill="auto"/>
            <w:noWrap/>
            <w:vAlign w:val="bottom"/>
            <w:hideMark/>
          </w:tcPr>
          <w:p w14:paraId="1F4077AE"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30%</w:t>
            </w:r>
          </w:p>
        </w:tc>
        <w:tc>
          <w:tcPr>
            <w:tcW w:w="740" w:type="dxa"/>
            <w:tcBorders>
              <w:top w:val="nil"/>
              <w:left w:val="nil"/>
              <w:bottom w:val="single" w:sz="4" w:space="0" w:color="auto"/>
              <w:right w:val="nil"/>
            </w:tcBorders>
            <w:shd w:val="clear" w:color="auto" w:fill="auto"/>
            <w:noWrap/>
            <w:vAlign w:val="bottom"/>
            <w:hideMark/>
          </w:tcPr>
          <w:p w14:paraId="073C0B0E"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17%</w:t>
            </w:r>
          </w:p>
        </w:tc>
        <w:tc>
          <w:tcPr>
            <w:tcW w:w="670" w:type="dxa"/>
            <w:tcBorders>
              <w:top w:val="nil"/>
              <w:left w:val="nil"/>
              <w:bottom w:val="single" w:sz="4" w:space="0" w:color="auto"/>
              <w:right w:val="nil"/>
            </w:tcBorders>
            <w:shd w:val="clear" w:color="auto" w:fill="auto"/>
            <w:noWrap/>
            <w:vAlign w:val="bottom"/>
            <w:hideMark/>
          </w:tcPr>
          <w:p w14:paraId="2580DE72" w14:textId="77777777" w:rsidR="00AD0262" w:rsidRPr="0096205B" w:rsidRDefault="00AD0262" w:rsidP="00AD0262">
            <w:pPr>
              <w:spacing w:before="240" w:after="0" w:line="240" w:lineRule="auto"/>
              <w:jc w:val="right"/>
              <w:rPr>
                <w:rFonts w:asciiTheme="minorHAnsi" w:eastAsia="Times New Roman" w:hAnsiTheme="minorHAnsi" w:cs="Calibri"/>
                <w:color w:val="000000"/>
                <w:sz w:val="18"/>
                <w:szCs w:val="18"/>
                <w:lang w:val="en-US"/>
              </w:rPr>
            </w:pPr>
            <w:r w:rsidRPr="0096205B">
              <w:rPr>
                <w:rFonts w:asciiTheme="minorHAnsi" w:eastAsia="Times New Roman" w:hAnsiTheme="minorHAnsi" w:cs="Calibri"/>
                <w:color w:val="000000"/>
                <w:sz w:val="18"/>
                <w:szCs w:val="18"/>
                <w:lang w:val="en-US"/>
              </w:rPr>
              <w:t>22%</w:t>
            </w:r>
          </w:p>
        </w:tc>
      </w:tr>
    </w:tbl>
    <w:p w14:paraId="3073FE1E" w14:textId="77777777" w:rsidR="00317D68" w:rsidRPr="0096205B" w:rsidRDefault="00317D68" w:rsidP="00AD0262">
      <w:pPr>
        <w:rPr>
          <w:rFonts w:asciiTheme="minorHAnsi" w:hAnsiTheme="minorHAnsi"/>
          <w:lang w:val="en-US"/>
        </w:rPr>
      </w:pPr>
    </w:p>
    <w:p w14:paraId="7788A882" w14:textId="34C03D5C" w:rsidR="00AD0262" w:rsidRPr="0096205B" w:rsidRDefault="00914EB1" w:rsidP="00AD0262">
      <w:pPr>
        <w:rPr>
          <w:rFonts w:asciiTheme="minorHAnsi" w:hAnsiTheme="minorHAnsi"/>
          <w:lang w:val="en-US"/>
        </w:rPr>
      </w:pPr>
      <w:r w:rsidRPr="0096205B">
        <w:rPr>
          <w:rFonts w:asciiTheme="minorHAnsi" w:hAnsiTheme="minorHAnsi"/>
          <w:lang w:val="en-US"/>
        </w:rPr>
        <w:t>Table 7.3</w:t>
      </w:r>
      <w:r w:rsidR="00317D68" w:rsidRPr="0096205B">
        <w:rPr>
          <w:rFonts w:asciiTheme="minorHAnsi" w:hAnsiTheme="minorHAnsi"/>
          <w:lang w:val="en-US"/>
        </w:rPr>
        <w:t xml:space="preserve"> </w:t>
      </w:r>
      <w:r w:rsidR="00AD0262" w:rsidRPr="0096205B">
        <w:rPr>
          <w:rFonts w:asciiTheme="minorHAnsi" w:hAnsiTheme="minorHAnsi"/>
          <w:lang w:val="en-US"/>
        </w:rPr>
        <w:t xml:space="preserve">shows the level of reduction in fossil fuel use </w:t>
      </w:r>
      <w:r w:rsidR="001E3808" w:rsidRPr="0096205B">
        <w:rPr>
          <w:rFonts w:asciiTheme="minorHAnsi" w:hAnsiTheme="minorHAnsi"/>
          <w:lang w:val="en-US"/>
        </w:rPr>
        <w:t>by industrial activities</w:t>
      </w:r>
      <w:r w:rsidR="00AD0262" w:rsidRPr="0096205B">
        <w:rPr>
          <w:rFonts w:asciiTheme="minorHAnsi" w:hAnsiTheme="minorHAnsi"/>
          <w:lang w:val="en-US"/>
        </w:rPr>
        <w:t xml:space="preserve"> in Austria</w:t>
      </w:r>
      <w:r w:rsidR="004C7289" w:rsidRPr="0096205B">
        <w:rPr>
          <w:rFonts w:asciiTheme="minorHAnsi" w:hAnsiTheme="minorHAnsi"/>
          <w:lang w:val="en-US"/>
        </w:rPr>
        <w:t>n regions</w:t>
      </w:r>
      <w:r w:rsidR="00AD0262" w:rsidRPr="0096205B">
        <w:rPr>
          <w:rFonts w:asciiTheme="minorHAnsi" w:hAnsiTheme="minorHAnsi"/>
          <w:lang w:val="en-US"/>
        </w:rPr>
        <w:t>. Both</w:t>
      </w:r>
      <w:r w:rsidR="004C7289" w:rsidRPr="0096205B">
        <w:rPr>
          <w:rFonts w:asciiTheme="minorHAnsi" w:hAnsiTheme="minorHAnsi"/>
          <w:lang w:val="en-US"/>
        </w:rPr>
        <w:t xml:space="preserve"> the technological progress (</w:t>
      </w:r>
      <w:r w:rsidR="00AD0262" w:rsidRPr="0096205B">
        <w:rPr>
          <w:rFonts w:asciiTheme="minorHAnsi" w:hAnsiTheme="minorHAnsi"/>
          <w:lang w:val="en-US"/>
        </w:rPr>
        <w:t>0.5% yield increase until 2050) and the nature based scenario (with more organic agriculture and agro-forestry resulting in a 15% yield reduction until 2050) give a similar bioeconomy transition with 12-13% reduction in fossil carbon use. The import scenario (replacing 25% of Vienna’s industrial fossil fuel use) shows the largest reduction, whereas the sustainable consumption scenario (35% reduction in production and consumption of animal based products) is projected to result in 18% drop in industrial fossil fuel use.  It should be noted that regional final demand has not been taken into account in</w:t>
      </w:r>
      <w:r w:rsidR="00A007AC" w:rsidRPr="0096205B">
        <w:rPr>
          <w:rFonts w:asciiTheme="minorHAnsi" w:hAnsiTheme="minorHAnsi"/>
          <w:lang w:val="en-US"/>
        </w:rPr>
        <w:t>, as we assume an industrial bioeconomy transition path</w:t>
      </w:r>
      <w:r w:rsidR="0091361D" w:rsidRPr="0096205B">
        <w:rPr>
          <w:rFonts w:asciiTheme="minorHAnsi" w:hAnsiTheme="minorHAnsi"/>
          <w:lang w:val="en-US"/>
        </w:rPr>
        <w:t xml:space="preserve"> that produces biobased products for final demand. However, </w:t>
      </w:r>
      <w:r w:rsidR="00A007AC" w:rsidRPr="0096205B">
        <w:rPr>
          <w:rFonts w:asciiTheme="minorHAnsi" w:hAnsiTheme="minorHAnsi"/>
          <w:lang w:val="en-US"/>
        </w:rPr>
        <w:t xml:space="preserve">lower overall fossil carbon replacement capacities </w:t>
      </w:r>
      <w:r w:rsidR="00924F11" w:rsidRPr="0096205B">
        <w:rPr>
          <w:rFonts w:asciiTheme="minorHAnsi" w:hAnsiTheme="minorHAnsi"/>
          <w:lang w:val="en-US"/>
        </w:rPr>
        <w:t xml:space="preserve">need to be anticipated </w:t>
      </w:r>
      <w:r w:rsidR="00A007AC" w:rsidRPr="0096205B">
        <w:rPr>
          <w:rFonts w:asciiTheme="minorHAnsi" w:hAnsiTheme="minorHAnsi"/>
          <w:lang w:val="en-US"/>
        </w:rPr>
        <w:t>when import</w:t>
      </w:r>
      <w:r w:rsidR="00924F11" w:rsidRPr="0096205B">
        <w:rPr>
          <w:rFonts w:asciiTheme="minorHAnsi" w:hAnsiTheme="minorHAnsi"/>
          <w:lang w:val="en-US"/>
        </w:rPr>
        <w:t xml:space="preserve">ed fossil fuels for household mobility </w:t>
      </w:r>
      <w:r w:rsidR="00A007AC" w:rsidRPr="0096205B">
        <w:rPr>
          <w:rFonts w:asciiTheme="minorHAnsi" w:hAnsiTheme="minorHAnsi"/>
          <w:lang w:val="en-US"/>
        </w:rPr>
        <w:t xml:space="preserve">are taken into account. </w:t>
      </w:r>
    </w:p>
    <w:p w14:paraId="50B5703F" w14:textId="5B812563" w:rsidR="00AD0262" w:rsidRPr="0096205B" w:rsidRDefault="00AD0262" w:rsidP="00D45A1B">
      <w:pPr>
        <w:pStyle w:val="berschrift2BCP"/>
        <w:rPr>
          <w:rFonts w:asciiTheme="minorHAnsi" w:hAnsiTheme="minorHAnsi"/>
        </w:rPr>
      </w:pPr>
      <w:bookmarkStart w:id="66" w:name="_Toc126578628"/>
      <w:r w:rsidRPr="0096205B">
        <w:rPr>
          <w:rFonts w:asciiTheme="minorHAnsi" w:hAnsiTheme="minorHAnsi"/>
        </w:rPr>
        <w:t xml:space="preserve">7.5. </w:t>
      </w:r>
      <w:r w:rsidR="0040347B" w:rsidRPr="0096205B">
        <w:rPr>
          <w:rFonts w:asciiTheme="minorHAnsi" w:hAnsiTheme="minorHAnsi"/>
        </w:rPr>
        <w:t xml:space="preserve">Synthesis of results and </w:t>
      </w:r>
      <w:r w:rsidR="00D45A1B" w:rsidRPr="0096205B">
        <w:rPr>
          <w:rFonts w:asciiTheme="minorHAnsi" w:hAnsiTheme="minorHAnsi"/>
        </w:rPr>
        <w:t>o</w:t>
      </w:r>
      <w:r w:rsidR="00924F11" w:rsidRPr="0096205B">
        <w:rPr>
          <w:rFonts w:asciiTheme="minorHAnsi" w:hAnsiTheme="minorHAnsi"/>
        </w:rPr>
        <w:t>utlook</w:t>
      </w:r>
      <w:bookmarkEnd w:id="66"/>
    </w:p>
    <w:p w14:paraId="331DA484" w14:textId="236CD0AA" w:rsidR="007620E4" w:rsidRPr="0096205B" w:rsidRDefault="004C7289" w:rsidP="00D45A1B">
      <w:pPr>
        <w:rPr>
          <w:rFonts w:asciiTheme="minorHAnsi" w:hAnsiTheme="minorHAnsi"/>
          <w:lang w:val="en-US"/>
        </w:rPr>
      </w:pPr>
      <w:r w:rsidRPr="0096205B">
        <w:rPr>
          <w:rFonts w:asciiTheme="minorHAnsi" w:hAnsiTheme="minorHAnsi"/>
          <w:lang w:val="en-US"/>
        </w:rPr>
        <w:t>In this chapter</w:t>
      </w:r>
      <w:r w:rsidR="00914EB1" w:rsidRPr="0096205B">
        <w:rPr>
          <w:rFonts w:asciiTheme="minorHAnsi" w:hAnsiTheme="minorHAnsi"/>
          <w:lang w:val="en-US"/>
        </w:rPr>
        <w:t>,</w:t>
      </w:r>
      <w:r w:rsidRPr="0096205B">
        <w:rPr>
          <w:rFonts w:asciiTheme="minorHAnsi" w:hAnsiTheme="minorHAnsi"/>
          <w:lang w:val="en-US"/>
        </w:rPr>
        <w:t xml:space="preserve"> we described the construction of four distinct bioeconomy transition paths at the regional level in Austria. Preliminary estimations show that, depending on the scenario, between 12% and 21% of industrial carbon use can be replaced by biobased carbon. Regional bioeconomy transition paths suggest heterogeneity in structural change, which is largely related to the biophysical resource context and the industrial activities with which the biorefinery can establish synergies in industrial symbiosis. Furthermore, based on feedstock availability per region and the cost structure for the appropriate biorefinery technology, we calculated the capacity and related feedstock and factor costs for regional biorefineries. Economic and environmental impact assessments are still missing and need to be included in order to serve as a transition perspective for stakeholders. To this end, </w:t>
      </w:r>
      <w:r w:rsidR="008C14BC" w:rsidRPr="0096205B">
        <w:rPr>
          <w:rFonts w:asciiTheme="minorHAnsi" w:hAnsiTheme="minorHAnsi"/>
          <w:lang w:val="en-US"/>
        </w:rPr>
        <w:t xml:space="preserve">contextualised production functions have been derived from a review of socio-economic, financial and environmental impact assessments of different biorefinery technologies in the literature. </w:t>
      </w:r>
      <w:r w:rsidRPr="0096205B">
        <w:rPr>
          <w:rFonts w:asciiTheme="minorHAnsi" w:hAnsiTheme="minorHAnsi"/>
          <w:lang w:val="en-US"/>
        </w:rPr>
        <w:t xml:space="preserve">By </w:t>
      </w:r>
      <w:r w:rsidR="008C14BC" w:rsidRPr="0096205B">
        <w:rPr>
          <w:rFonts w:asciiTheme="minorHAnsi" w:hAnsiTheme="minorHAnsi"/>
          <w:lang w:val="en-US"/>
        </w:rPr>
        <w:t xml:space="preserve">implementing the regional biorefineries in the BCP MRSUT, and </w:t>
      </w:r>
      <w:r w:rsidRPr="0096205B">
        <w:rPr>
          <w:rFonts w:asciiTheme="minorHAnsi" w:hAnsiTheme="minorHAnsi"/>
          <w:lang w:val="en-US"/>
        </w:rPr>
        <w:t xml:space="preserve">extending the </w:t>
      </w:r>
      <w:r w:rsidR="008C14BC" w:rsidRPr="0096205B">
        <w:rPr>
          <w:rFonts w:asciiTheme="minorHAnsi" w:hAnsiTheme="minorHAnsi"/>
          <w:lang w:val="en-US"/>
        </w:rPr>
        <w:t>framework w</w:t>
      </w:r>
      <w:r w:rsidRPr="0096205B">
        <w:rPr>
          <w:rFonts w:asciiTheme="minorHAnsi" w:hAnsiTheme="minorHAnsi"/>
          <w:lang w:val="en-US"/>
        </w:rPr>
        <w:t>ith environmental extensions, the bioeconomy scenarios will be assessed in the wider context of the SDGs (ongoing work)</w:t>
      </w:r>
      <w:r w:rsidR="008C14BC" w:rsidRPr="0096205B">
        <w:rPr>
          <w:rFonts w:asciiTheme="minorHAnsi" w:hAnsiTheme="minorHAnsi"/>
          <w:lang w:val="en-US"/>
        </w:rPr>
        <w:t>, including their contribution to climate resilience</w:t>
      </w:r>
      <w:r w:rsidRPr="0096205B">
        <w:rPr>
          <w:rFonts w:asciiTheme="minorHAnsi" w:hAnsiTheme="minorHAnsi"/>
          <w:lang w:val="en-US"/>
        </w:rPr>
        <w:t xml:space="preserve"> </w:t>
      </w:r>
      <w:sdt>
        <w:sdtPr>
          <w:rPr>
            <w:rFonts w:asciiTheme="minorHAnsi" w:hAnsiTheme="minorHAnsi"/>
            <w:lang w:val="en-US"/>
          </w:rPr>
          <w:alias w:val="Don't edit this field"/>
          <w:tag w:val="CitaviPlaceholder#9708ace8-f23a-4c0c-8c83-c0440613558e"/>
          <w:id w:val="1728723574"/>
          <w:placeholder>
            <w:docPart w:val="DefaultPlaceholder_-1854013440"/>
          </w:placeholder>
        </w:sdtPr>
        <w:sdtContent>
          <w:r w:rsidR="007C6754" w:rsidRPr="0096205B">
            <w:rPr>
              <w:rFonts w:asciiTheme="minorHAnsi" w:hAnsiTheme="minorHAnsi"/>
              <w:lang w:val="en-US"/>
            </w:rPr>
            <w:fldChar w:fldCharType="begin"/>
          </w:r>
          <w:r w:rsidR="00914EB1" w:rsidRPr="0096205B">
            <w:rPr>
              <w:rFonts w:asciiTheme="minorHAnsi" w:hAnsiTheme="minorHAnsi"/>
              <w:lang w:val="en-US"/>
            </w:rPr>
            <w:instrText>ADDIN CitaviPlaceholder{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}</w:instrText>
          </w:r>
          <w:r w:rsidR="007C6754" w:rsidRPr="0096205B">
            <w:rPr>
              <w:rFonts w:asciiTheme="minorHAnsi" w:hAnsiTheme="minorHAnsi"/>
              <w:lang w:val="en-US"/>
            </w:rPr>
            <w:fldChar w:fldCharType="separate"/>
          </w:r>
          <w:r w:rsidR="00914EB1" w:rsidRPr="0096205B">
            <w:rPr>
              <w:rFonts w:asciiTheme="minorHAnsi" w:hAnsiTheme="minorHAnsi"/>
              <w:lang w:val="en-US"/>
            </w:rPr>
            <w:t>(Schutter et al., forthcoming)</w:t>
          </w:r>
          <w:r w:rsidR="007C6754" w:rsidRPr="0096205B">
            <w:rPr>
              <w:rFonts w:asciiTheme="minorHAnsi" w:hAnsiTheme="minorHAnsi"/>
              <w:lang w:val="en-US"/>
            </w:rPr>
            <w:fldChar w:fldCharType="end"/>
          </w:r>
        </w:sdtContent>
      </w:sdt>
      <w:r w:rsidR="00AD0262" w:rsidRPr="0096205B">
        <w:rPr>
          <w:rFonts w:asciiTheme="minorHAnsi" w:hAnsiTheme="minorHAnsi"/>
          <w:lang w:val="en-US"/>
        </w:rPr>
        <w:t xml:space="preserve">. </w:t>
      </w:r>
    </w:p>
    <w:p w14:paraId="6DA50949" w14:textId="278724A9" w:rsidR="00441055" w:rsidRPr="0096205B" w:rsidRDefault="00DC388D" w:rsidP="00354AE2">
      <w:pPr>
        <w:pStyle w:val="berschrift1BCP"/>
        <w:rPr>
          <w:rFonts w:asciiTheme="minorHAnsi" w:hAnsiTheme="minorHAnsi"/>
        </w:rPr>
      </w:pPr>
      <w:bookmarkStart w:id="67" w:name="_Toc126578629"/>
      <w:r w:rsidRPr="0096205B">
        <w:rPr>
          <w:rFonts w:asciiTheme="minorHAnsi" w:hAnsiTheme="minorHAnsi"/>
        </w:rPr>
        <w:lastRenderedPageBreak/>
        <w:t>8. Interactions between SDGs and bioeconomy</w:t>
      </w:r>
      <w:bookmarkEnd w:id="67"/>
      <w:r w:rsidRPr="0096205B">
        <w:rPr>
          <w:rFonts w:asciiTheme="minorHAnsi" w:hAnsiTheme="minorHAnsi"/>
        </w:rPr>
        <w:t xml:space="preserve"> </w:t>
      </w:r>
    </w:p>
    <w:p w14:paraId="128BC595" w14:textId="77777777" w:rsidR="00317D68" w:rsidRPr="0096205B" w:rsidRDefault="00317D68" w:rsidP="00317D68">
      <w:pPr>
        <w:pStyle w:val="Heading2"/>
        <w:rPr>
          <w:rFonts w:asciiTheme="minorHAnsi" w:hAnsiTheme="minorHAnsi"/>
          <w:lang w:val="en-US"/>
        </w:rPr>
      </w:pPr>
      <w:bookmarkStart w:id="68" w:name="_Toc126578630"/>
      <w:r w:rsidRPr="0096205B">
        <w:rPr>
          <w:rFonts w:asciiTheme="minorHAnsi" w:hAnsiTheme="minorHAnsi"/>
          <w:lang w:val="en-US"/>
        </w:rPr>
        <w:t>8.1 Introduction</w:t>
      </w:r>
      <w:bookmarkEnd w:id="68"/>
    </w:p>
    <w:p w14:paraId="64B7683F" w14:textId="71020019" w:rsidR="00317D68" w:rsidRPr="0096205B" w:rsidRDefault="00317D68" w:rsidP="008C14BC">
      <w:pPr>
        <w:rPr>
          <w:rFonts w:asciiTheme="minorHAnsi" w:hAnsiTheme="minorHAnsi"/>
          <w:lang w:val="en-US"/>
        </w:rPr>
      </w:pPr>
      <w:r w:rsidRPr="0096205B">
        <w:rPr>
          <w:rFonts w:asciiTheme="minorHAnsi" w:hAnsiTheme="minorHAnsi"/>
          <w:lang w:val="en-US"/>
        </w:rPr>
        <w:t>The gradual replacement of fossil resources in industrial production and energy supply with renewable biogenic raw materials could provide the path for a more sustainable, resource-efficient transformation</w:t>
      </w:r>
      <w:r w:rsidRPr="0096205B">
        <w:rPr>
          <w:rFonts w:asciiTheme="minorHAnsi" w:hAnsiTheme="minorHAnsi"/>
          <w:color w:val="4472C4"/>
          <w:lang w:val="en-US"/>
        </w:rPr>
        <w:t>.</w:t>
      </w:r>
      <w:r w:rsidR="008C14BC" w:rsidRPr="0096205B">
        <w:rPr>
          <w:rFonts w:asciiTheme="minorHAnsi" w:hAnsiTheme="minorHAnsi"/>
          <w:lang w:val="en-US"/>
        </w:rPr>
        <w:t xml:space="preserve"> </w:t>
      </w:r>
      <w:r w:rsidRPr="0096205B">
        <w:rPr>
          <w:rFonts w:asciiTheme="minorHAnsi" w:hAnsiTheme="minorHAnsi"/>
          <w:lang w:val="en-US"/>
        </w:rPr>
        <w:t>However, the bioeconomy, by default, is neither circular nor sustainable. The high demand for biomass could result in monocultures or deforestation. This degradation of ecosystems, in turn, has adverse effects on the climate, causing loss of soil carbon and biodiversity. To minimise the risk of transitioning towards an unsustainable bioeconomy, Sustainable Development Goals (SDGs) are integrated into bioeconomy strategies to monitor the transformative change. Additionally, 62 ministers of agriculture agreed on the importance of seizing opportunities to implement a bioeconomy sustainably at the Global Forum for Food and Agriculture in January 2015. They recommended that the United Nations Food and Agriculture Organization (FAO) coordinates international work on sustainable bioeconomy. Through the International Sustainable Bioeconomy Working Group (ISBWG), a multistakeholder group, FAO established an indicator framework to monitor the transition to a sustainable and circular bioeconomy incorporating the 2030 Agenda for Sustainable Development. As the world is currently not on track to meet the SDGs, and since crises, such as conflicts, climate catastrophes, pandemics, and other socioeconomic challenges, decelerating progress, developing a bioeconomy can function as an enabler to push for rapid SDG progress.</w:t>
      </w:r>
    </w:p>
    <w:p w14:paraId="6B27272E" w14:textId="77777777" w:rsidR="00317D68" w:rsidRPr="0096205B" w:rsidRDefault="00317D68" w:rsidP="00317D68">
      <w:pPr>
        <w:spacing w:before="240"/>
        <w:rPr>
          <w:rFonts w:asciiTheme="minorHAnsi" w:hAnsiTheme="minorHAnsi"/>
          <w:lang w:val="en-US"/>
        </w:rPr>
      </w:pPr>
      <w:r w:rsidRPr="0096205B">
        <w:rPr>
          <w:rFonts w:asciiTheme="minorHAnsi" w:hAnsiTheme="minorHAnsi"/>
          <w:lang w:val="en-US"/>
        </w:rPr>
        <w:t>In 2015, the United Nations adopted the 2030 Agenda for Sustainable Development for transformative changes to shift the world onto a sustainable and resilient path by balancing the three sustainability dimensions ­– social, economic, and environmental. It comprises 17 SDGs and 169 targets to be achieved by 2030, and 231 unique indicators to monitor progress. Instead of a just collection of goals, targets, and indicators, SDGs are systems of interacting components with synergies and trade-offs (Pradhan, 2019). Synergies are positive interactions where progress in one SDG or target favours advancement in another. Due to the current unsustainable practices, the progress of one SDG or target may hinder another's advancement, which is called a trade-off. For transformative changes, adequate actions must resolve trade-offs and generate win-win solutions, such as creating entry points for progress like transitioning to a bioeconomy.</w:t>
      </w:r>
    </w:p>
    <w:p w14:paraId="5816F7EF" w14:textId="77777777" w:rsidR="00317D68" w:rsidRPr="0096205B" w:rsidRDefault="00317D68" w:rsidP="00317D68">
      <w:pPr>
        <w:spacing w:before="240"/>
        <w:rPr>
          <w:rFonts w:asciiTheme="minorHAnsi" w:hAnsiTheme="minorHAnsi"/>
          <w:lang w:val="en-US"/>
        </w:rPr>
      </w:pPr>
      <w:r w:rsidRPr="0096205B">
        <w:rPr>
          <w:rFonts w:asciiTheme="minorHAnsi" w:hAnsiTheme="minorHAnsi"/>
          <w:lang w:val="en-US"/>
        </w:rPr>
        <w:t xml:space="preserve">Currently, however, there are different opinions on how and to which SDG the bioeconomy can contribute and vice versa. This chapter briefly reports our investigations on SDGs and bioeconomy interlinkages. Mainly, we first briefly described SDG and bioeconomy databases we compiled. Subsequently, we highlight the key findings based on published results or obtained preliminary findings that represent three necessary action points: </w:t>
      </w:r>
      <w:r w:rsidRPr="0096205B">
        <w:rPr>
          <w:rFonts w:asciiTheme="minorHAnsi" w:hAnsiTheme="minorHAnsi"/>
          <w:i/>
          <w:lang w:val="en-US"/>
        </w:rPr>
        <w:t>(1) advancements of bioeconomy framework, including credible bioeconomy indicators with measurable data, (2) consideration of synergies and trade-offs between bioeconomy and SDGs via prioritisation, (3) uniform agreement of bioeconomy strategies for guiding decision-making based on urgencies.</w:t>
      </w:r>
      <w:r w:rsidRPr="0096205B">
        <w:rPr>
          <w:rFonts w:asciiTheme="minorHAnsi" w:hAnsiTheme="minorHAnsi"/>
          <w:lang w:val="en-US"/>
        </w:rPr>
        <w:t xml:space="preserve"> We will publish scientific articles after finalising these preliminary findings.</w:t>
      </w:r>
    </w:p>
    <w:p w14:paraId="04327F25" w14:textId="77777777" w:rsidR="00317D68" w:rsidRPr="0096205B" w:rsidRDefault="00317D68" w:rsidP="00317D68">
      <w:pPr>
        <w:pStyle w:val="Heading2"/>
        <w:rPr>
          <w:rFonts w:asciiTheme="minorHAnsi" w:hAnsiTheme="minorHAnsi"/>
          <w:lang w:val="en-US"/>
        </w:rPr>
      </w:pPr>
      <w:bookmarkStart w:id="69" w:name="_be7h1248svov" w:colFirst="0" w:colLast="0"/>
      <w:bookmarkStart w:id="70" w:name="_Toc126578631"/>
      <w:bookmarkEnd w:id="69"/>
      <w:r w:rsidRPr="0096205B">
        <w:rPr>
          <w:rFonts w:asciiTheme="minorHAnsi" w:hAnsiTheme="minorHAnsi"/>
          <w:lang w:val="en-US"/>
        </w:rPr>
        <w:t>8.2 Data for SDGs and bioeconomy</w:t>
      </w:r>
      <w:bookmarkEnd w:id="70"/>
    </w:p>
    <w:p w14:paraId="20445076" w14:textId="77777777" w:rsidR="00317D68" w:rsidRPr="0096205B" w:rsidRDefault="00317D68" w:rsidP="00317D68">
      <w:pPr>
        <w:rPr>
          <w:rFonts w:asciiTheme="minorHAnsi" w:hAnsiTheme="minorHAnsi"/>
          <w:lang w:val="en-US"/>
        </w:rPr>
      </w:pPr>
      <w:r w:rsidRPr="0096205B">
        <w:rPr>
          <w:rFonts w:asciiTheme="minorHAnsi" w:hAnsiTheme="minorHAnsi"/>
          <w:lang w:val="en-US"/>
        </w:rPr>
        <w:t xml:space="preserve">Due to the integrated nature of SDGs and the associated targets, progress towards one target is also linked through complex feedback loops to other targets. We outline which SDGs and targets </w:t>
      </w:r>
      <w:r w:rsidRPr="0096205B">
        <w:rPr>
          <w:rFonts w:asciiTheme="minorHAnsi" w:hAnsiTheme="minorHAnsi"/>
          <w:lang w:val="en-US"/>
        </w:rPr>
        <w:lastRenderedPageBreak/>
        <w:t xml:space="preserve">need prioritisation when implementing a bioeconomy according to EU policy concepts. We, therefore, apply a multi-criteria analysis decision framework that assesses interlinkages between SDGs and bioeconomy indicators. The methodological approach combines recent publications and guidelines on SDG and bioeconomy implementations. We apply a range of complementary qualitative and quantitative methods within the assessment framework, including baseline assessment, benchmarking, correlation analyses, literature review, network analyses, and policy gap analyses. We develop a unified SDG database for our data-driven analyses and fill the </w:t>
      </w:r>
      <w:r w:rsidRPr="0096205B">
        <w:rPr>
          <w:rFonts w:asciiTheme="minorHAnsi" w:hAnsiTheme="minorHAnsi"/>
          <w:i/>
          <w:lang w:val="en-US"/>
        </w:rPr>
        <w:t>FAO Bioeconomy indicator framework</w:t>
      </w:r>
      <w:r w:rsidRPr="0096205B">
        <w:rPr>
          <w:rFonts w:asciiTheme="minorHAnsi" w:hAnsiTheme="minorHAnsi"/>
          <w:lang w:val="en-US"/>
        </w:rPr>
        <w:t xml:space="preserve"> with data from various official sources. On the one hand, our results will add to the debate on how bioeconomy implementation strategies in the EU benefit or hinder the fulfilment of the 2030 Agenda and where prioritisation is needed. And on the other hand, how the approach to achieve the SDGs by 2030 in Europe can contribute to achieving EU policy bioeconomy priorities. We detect those bioeconomy and sustainable development strategies that cause trade-offs and require revision. This creates intervention points for a successful implementation of the bioeconomy and 2030 Agenda in the EU.</w:t>
      </w:r>
    </w:p>
    <w:p w14:paraId="77CF842C" w14:textId="77777777" w:rsidR="00317D68" w:rsidRPr="0096205B" w:rsidRDefault="00317D68" w:rsidP="00317D68">
      <w:pPr>
        <w:pStyle w:val="Heading3"/>
        <w:rPr>
          <w:rFonts w:asciiTheme="minorHAnsi" w:hAnsiTheme="minorHAnsi"/>
          <w:lang w:val="en-US"/>
        </w:rPr>
      </w:pPr>
      <w:bookmarkStart w:id="71" w:name="_vda9a6jeto9e" w:colFirst="0" w:colLast="0"/>
      <w:bookmarkEnd w:id="71"/>
      <w:r w:rsidRPr="0096205B">
        <w:rPr>
          <w:rFonts w:asciiTheme="minorHAnsi" w:hAnsiTheme="minorHAnsi"/>
          <w:lang w:val="en-US"/>
        </w:rPr>
        <w:t>8.2.1 Unified SDG database</w:t>
      </w:r>
    </w:p>
    <w:p w14:paraId="6F0E8CDC" w14:textId="10B2CF87" w:rsidR="00317D68" w:rsidRPr="0096205B" w:rsidRDefault="00317D68" w:rsidP="00317D68">
      <w:pPr>
        <w:spacing w:before="360"/>
        <w:rPr>
          <w:rFonts w:asciiTheme="minorHAnsi" w:hAnsiTheme="minorHAnsi"/>
          <w:lang w:val="en-US"/>
        </w:rPr>
      </w:pPr>
      <w:r w:rsidRPr="0096205B">
        <w:rPr>
          <w:rFonts w:asciiTheme="minorHAnsi" w:hAnsiTheme="minorHAnsi"/>
          <w:lang w:val="en-US"/>
        </w:rPr>
        <w:t>We built a unified SDG data database by compiling the three global SDG databases</w:t>
      </w:r>
      <w:r w:rsidR="00177A08" w:rsidRPr="0096205B">
        <w:rPr>
          <w:rFonts w:asciiTheme="minorHAnsi" w:hAnsiTheme="minorHAnsi"/>
          <w:lang w:val="en-US"/>
        </w:rPr>
        <w:t xml:space="preserve"> </w:t>
      </w:r>
      <w:sdt>
        <w:sdtPr>
          <w:rPr>
            <w:rFonts w:asciiTheme="minorHAnsi" w:hAnsiTheme="minorHAnsi"/>
            <w:lang w:val="en-US"/>
          </w:rPr>
          <w:alias w:val="Don't edit this field"/>
          <w:tag w:val="CitaviPlaceholder#8178efc1-ac42-4f06-831a-f528d43c7af7"/>
          <w:id w:val="2012873656"/>
          <w:placeholder>
            <w:docPart w:val="DefaultPlaceholder_-1854013440"/>
          </w:placeholder>
        </w:sdtPr>
        <w:sdtContent>
          <w:r w:rsidR="00177A08" w:rsidRPr="0096205B">
            <w:rPr>
              <w:rFonts w:asciiTheme="minorHAnsi" w:hAnsiTheme="minorHAnsi"/>
              <w:lang w:val="en-US"/>
            </w:rPr>
            <w:fldChar w:fldCharType="begin"/>
          </w:r>
          <w:r w:rsidR="00177A08" w:rsidRPr="0096205B">
            <w:rPr>
              <w:rFonts w:asciiTheme="minorHAnsi" w:hAnsiTheme="minorHAnsi"/>
              <w:lang w:val="en-US"/>
            </w:rPr>
            <w:instrText>ADDIN CitaviPlaceholder{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}</w:instrText>
          </w:r>
          <w:r w:rsidR="00177A08" w:rsidRPr="0096205B">
            <w:rPr>
              <w:rFonts w:asciiTheme="minorHAnsi" w:hAnsiTheme="minorHAnsi"/>
              <w:lang w:val="en-US"/>
            </w:rPr>
            <w:fldChar w:fldCharType="separate"/>
          </w:r>
          <w:r w:rsidR="00177A08" w:rsidRPr="0096205B">
            <w:rPr>
              <w:rFonts w:asciiTheme="minorHAnsi" w:hAnsiTheme="minorHAnsi"/>
              <w:lang w:val="en-US"/>
            </w:rPr>
            <w:t>(Warchold et al., 2022)</w:t>
          </w:r>
          <w:r w:rsidR="00177A08" w:rsidRPr="0096205B">
            <w:rPr>
              <w:rFonts w:asciiTheme="minorHAnsi" w:hAnsiTheme="minorHAnsi"/>
              <w:lang w:val="en-US"/>
            </w:rPr>
            <w:fldChar w:fldCharType="end"/>
          </w:r>
        </w:sdtContent>
      </w:sdt>
      <w:r w:rsidRPr="0096205B">
        <w:rPr>
          <w:rFonts w:asciiTheme="minorHAnsi" w:hAnsiTheme="minorHAnsi"/>
          <w:lang w:val="en-US"/>
        </w:rPr>
        <w:t>. They are provided by the United Nations (UN), the World Bank Group (WB), and the Bertelsmann Stiftung &amp; Sustainable Development Solutions Network (BE-SDSN). See Warchold et al.</w:t>
      </w:r>
      <w:r w:rsidR="00177A08" w:rsidRPr="0096205B">
        <w:rPr>
          <w:rFonts w:asciiTheme="minorHAnsi" w:hAnsiTheme="minorHAnsi"/>
          <w:lang w:val="en-US"/>
        </w:rPr>
        <w:t xml:space="preserve"> </w:t>
      </w:r>
      <w:sdt>
        <w:sdtPr>
          <w:rPr>
            <w:rFonts w:asciiTheme="minorHAnsi" w:hAnsiTheme="minorHAnsi"/>
            <w:lang w:val="en-US"/>
          </w:rPr>
          <w:alias w:val="Don't edit this field"/>
          <w:tag w:val="CitaviPlaceholder#e21a339c-353b-4c34-bd8f-966af93dccff"/>
          <w:id w:val="-2081510783"/>
          <w:placeholder>
            <w:docPart w:val="DefaultPlaceholder_-1854013440"/>
          </w:placeholder>
        </w:sdtPr>
        <w:sdtContent>
          <w:r w:rsidR="00177A08" w:rsidRPr="0096205B">
            <w:rPr>
              <w:rFonts w:asciiTheme="minorHAnsi" w:hAnsiTheme="minorHAnsi"/>
              <w:lang w:val="en-US"/>
            </w:rPr>
            <w:fldChar w:fldCharType="begin"/>
          </w:r>
          <w:r w:rsidR="00177A08" w:rsidRPr="0096205B">
            <w:rPr>
              <w:rFonts w:asciiTheme="minorHAnsi" w:hAnsiTheme="minorHAnsi"/>
              <w:lang w:val="en-US"/>
            </w:rPr>
            <w:instrText>ADDIN CitaviPlaceholder{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}</w:instrText>
          </w:r>
          <w:r w:rsidR="00177A08" w:rsidRPr="0096205B">
            <w:rPr>
              <w:rFonts w:asciiTheme="minorHAnsi" w:hAnsiTheme="minorHAnsi"/>
              <w:lang w:val="en-US"/>
            </w:rPr>
            <w:fldChar w:fldCharType="separate"/>
          </w:r>
          <w:r w:rsidR="00177A08" w:rsidRPr="0096205B">
            <w:rPr>
              <w:rFonts w:asciiTheme="minorHAnsi" w:hAnsiTheme="minorHAnsi"/>
              <w:lang w:val="en-US"/>
            </w:rPr>
            <w:t>(2022)</w:t>
          </w:r>
          <w:r w:rsidR="00177A08" w:rsidRPr="0096205B">
            <w:rPr>
              <w:rFonts w:asciiTheme="minorHAnsi" w:hAnsiTheme="minorHAnsi"/>
              <w:lang w:val="en-US"/>
            </w:rPr>
            <w:fldChar w:fldCharType="end"/>
          </w:r>
        </w:sdtContent>
      </w:sdt>
      <w:r w:rsidR="00177A08" w:rsidRPr="0096205B">
        <w:rPr>
          <w:rFonts w:asciiTheme="minorHAnsi" w:hAnsiTheme="minorHAnsi"/>
          <w:lang w:val="en-US"/>
        </w:rPr>
        <w:t xml:space="preserve"> </w:t>
      </w:r>
      <w:r w:rsidRPr="0096205B">
        <w:rPr>
          <w:rFonts w:asciiTheme="minorHAnsi" w:hAnsiTheme="minorHAnsi"/>
          <w:lang w:val="en-US"/>
        </w:rPr>
        <w:t>for details on these databases and the compiling method. Mainly, we assigned all provided indicators to match the 17 SDGs and 169 targets of the officially adopted global SDG indicator framework based on the lowest common denominator of the years - 2000 to 2019 - as a comparison period. It maximised the number of indicators per target, covering more aspects of their multidimensionality. We included the highest data availability indicators over time and space for identical or similar indicators. Still, the three SDG databases uncovered or insufficiently covered several SDG targets. Therefore, there is a need to continuously improve data for SDG monitoring.</w:t>
      </w:r>
    </w:p>
    <w:p w14:paraId="1C3EBDF3" w14:textId="77777777" w:rsidR="00317D68" w:rsidRPr="0096205B" w:rsidRDefault="00317D68" w:rsidP="00317D68">
      <w:pPr>
        <w:pStyle w:val="Heading3"/>
        <w:rPr>
          <w:rFonts w:asciiTheme="minorHAnsi" w:hAnsiTheme="minorHAnsi"/>
          <w:lang w:val="en-US"/>
        </w:rPr>
      </w:pPr>
      <w:bookmarkStart w:id="72" w:name="_8oll4e71tpio" w:colFirst="0" w:colLast="0"/>
      <w:bookmarkEnd w:id="72"/>
      <w:r w:rsidRPr="0096205B">
        <w:rPr>
          <w:rFonts w:asciiTheme="minorHAnsi" w:hAnsiTheme="minorHAnsi"/>
          <w:lang w:val="en-US"/>
        </w:rPr>
        <w:t>8.2.2 Bioeconomy database</w:t>
      </w:r>
    </w:p>
    <w:p w14:paraId="2E09C7A7" w14:textId="3A53E6D5" w:rsidR="00317D68" w:rsidRPr="0096205B" w:rsidRDefault="00317D68" w:rsidP="00317D68">
      <w:pPr>
        <w:rPr>
          <w:rFonts w:asciiTheme="minorHAnsi" w:hAnsiTheme="minorHAnsi"/>
          <w:lang w:val="en-US"/>
        </w:rPr>
      </w:pPr>
      <w:r w:rsidRPr="0096205B">
        <w:rPr>
          <w:rFonts w:asciiTheme="minorHAnsi" w:hAnsiTheme="minorHAnsi"/>
          <w:lang w:val="en-US"/>
        </w:rPr>
        <w:t>Given the challenges and opportunities in the transition to a sustainable and circular bioeconomy, the ISBWG</w:t>
      </w:r>
      <w:r w:rsidRPr="0096205B">
        <w:rPr>
          <w:rFonts w:asciiTheme="minorHAnsi" w:eastAsia="Times New Roman" w:hAnsiTheme="minorHAnsi" w:cs="Times New Roman"/>
          <w:sz w:val="20"/>
          <w:szCs w:val="20"/>
          <w:lang w:val="en-US"/>
        </w:rPr>
        <w:t xml:space="preserve"> </w:t>
      </w:r>
      <w:r w:rsidRPr="0096205B">
        <w:rPr>
          <w:rFonts w:asciiTheme="minorHAnsi" w:hAnsiTheme="minorHAnsi"/>
          <w:lang w:val="en-US"/>
        </w:rPr>
        <w:t>agreed on a set of "Aspirational Principles and Criteria for a Sustainable Bioeconomy"</w:t>
      </w:r>
      <w:r w:rsidR="00177A08" w:rsidRPr="0096205B">
        <w:rPr>
          <w:rFonts w:asciiTheme="minorHAnsi" w:hAnsiTheme="minorHAnsi"/>
          <w:lang w:val="en-US"/>
        </w:rPr>
        <w:t xml:space="preserve"> </w:t>
      </w:r>
      <w:sdt>
        <w:sdtPr>
          <w:rPr>
            <w:rFonts w:asciiTheme="minorHAnsi" w:hAnsiTheme="minorHAnsi"/>
            <w:lang w:val="en-US"/>
          </w:rPr>
          <w:alias w:val="Don't edit this field"/>
          <w:tag w:val="CitaviPlaceholder#a1895e68-f577-4c73-9b54-d8141bf5349e"/>
          <w:id w:val="-2049824922"/>
          <w:placeholder>
            <w:docPart w:val="DefaultPlaceholder_-1854013440"/>
          </w:placeholder>
        </w:sdtPr>
        <w:sdtContent>
          <w:r w:rsidR="00177A08" w:rsidRPr="0096205B">
            <w:rPr>
              <w:rFonts w:asciiTheme="minorHAnsi" w:hAnsiTheme="minorHAnsi"/>
              <w:lang w:val="en-US"/>
            </w:rPr>
            <w:fldChar w:fldCharType="begin"/>
          </w:r>
          <w:r w:rsidR="00177A08" w:rsidRPr="0096205B">
            <w:rPr>
              <w:rFonts w:asciiTheme="minorHAnsi" w:hAnsiTheme="minorHAnsi"/>
              <w:lang w:val="en-US"/>
            </w:rPr>
            <w:instrText>ADDIN CitaviPlaceholder{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}</w:instrText>
          </w:r>
          <w:r w:rsidR="00177A08" w:rsidRPr="0096205B">
            <w:rPr>
              <w:rFonts w:asciiTheme="minorHAnsi" w:hAnsiTheme="minorHAnsi"/>
              <w:lang w:val="en-US"/>
            </w:rPr>
            <w:fldChar w:fldCharType="separate"/>
          </w:r>
          <w:r w:rsidR="00177A08" w:rsidRPr="0096205B">
            <w:rPr>
              <w:rFonts w:asciiTheme="minorHAnsi" w:hAnsiTheme="minorHAnsi"/>
              <w:lang w:val="en-US"/>
            </w:rPr>
            <w:t>(Bracco et al., 2019)</w:t>
          </w:r>
          <w:r w:rsidR="00177A08" w:rsidRPr="0096205B">
            <w:rPr>
              <w:rFonts w:asciiTheme="minorHAnsi" w:hAnsiTheme="minorHAnsi"/>
              <w:lang w:val="en-US"/>
            </w:rPr>
            <w:fldChar w:fldCharType="end"/>
          </w:r>
        </w:sdtContent>
      </w:sdt>
      <w:r w:rsidRPr="0096205B">
        <w:rPr>
          <w:rFonts w:asciiTheme="minorHAnsi" w:hAnsiTheme="minorHAnsi"/>
          <w:lang w:val="en-US"/>
        </w:rPr>
        <w:t>. The framework includes ten principles, 24 criteria, and several impact categories designed to ensure that the bioeconomy, when properly implemented, benefits individual communities and the global environment in ways that are aligned with the SDGs. Since the principles and criteria cross-cutting across the sustainability's social, economic, environmental and governance dimensions, the framework can be used to monitor and evaluate progress in making this shift. To accomplish this monitoring, the FAO has defined a series of indicators for each principle and criterion. The proposed indicators have diverse typologies: qualitative or quantitative indicators, descriptive or performance indicators, and direct, indirect or proxy indicators. Despite considering that a single indicator might not be sufficient to understand the complex phenomena of sustainable bioeconomy, the framework remains aspirational, as actual data for the indicator is currently unavailable.</w:t>
      </w:r>
    </w:p>
    <w:p w14:paraId="483D2A3C" w14:textId="1C52D7F5" w:rsidR="00317D68" w:rsidRPr="0096205B" w:rsidRDefault="00317D68" w:rsidP="00317D68">
      <w:pPr>
        <w:spacing w:before="240"/>
        <w:rPr>
          <w:rFonts w:asciiTheme="minorHAnsi" w:hAnsiTheme="minorHAnsi"/>
          <w:lang w:val="en-US"/>
        </w:rPr>
      </w:pPr>
      <w:r w:rsidRPr="0096205B">
        <w:rPr>
          <w:rFonts w:asciiTheme="minorHAnsi" w:hAnsiTheme="minorHAnsi"/>
          <w:lang w:val="en-US"/>
        </w:rPr>
        <w:lastRenderedPageBreak/>
        <w:t xml:space="preserve">We tried to tackle this challenge by retrieving data from national or international accounts or databases such as EUROSTAT, FAOSTAT, WDI, the Joint Research Centre (JRC) of the European Commission, the Global Footprint Network, or the unified SDG database. </w:t>
      </w:r>
      <w:r w:rsidR="008C14BC" w:rsidRPr="0096205B">
        <w:rPr>
          <w:rFonts w:asciiTheme="minorHAnsi" w:hAnsiTheme="minorHAnsi"/>
          <w:lang w:val="en-US"/>
        </w:rPr>
        <w:t>Figure 8.1</w:t>
      </w:r>
      <w:r w:rsidRPr="0096205B">
        <w:rPr>
          <w:rFonts w:asciiTheme="minorHAnsi" w:hAnsiTheme="minorHAnsi"/>
          <w:lang w:val="en-US"/>
        </w:rPr>
        <w:t xml:space="preserve"> lists the accomplished data coverage according to the FAOs bioeconomy framework. Based on the number of bioeconomy criteria, we could cover 80% with data disaggregated in terms of demographic but most of all non-demographic factors such as type of sector, commodity, or process. A detailed overview of all bioeconomy indicators used with the respective sources and other characteristics will be made available in upcoming publications by the BIOCLIMAPATH consortium.</w:t>
      </w:r>
    </w:p>
    <w:p w14:paraId="31338D59" w14:textId="77777777" w:rsidR="003C168E" w:rsidRPr="0096205B" w:rsidRDefault="003C168E" w:rsidP="00317D68">
      <w:pPr>
        <w:spacing w:before="240"/>
        <w:rPr>
          <w:rFonts w:asciiTheme="minorHAnsi" w:hAnsiTheme="minorHAnsi"/>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6"/>
        <w:gridCol w:w="4791"/>
      </w:tblGrid>
      <w:tr w:rsidR="00317D68" w:rsidRPr="0096205B" w14:paraId="457151B1" w14:textId="77777777" w:rsidTr="00317D68">
        <w:tc>
          <w:tcPr>
            <w:tcW w:w="4232" w:type="dxa"/>
          </w:tcPr>
          <w:p w14:paraId="3668B3CC" w14:textId="77777777" w:rsidR="00317D68" w:rsidRPr="0096205B" w:rsidRDefault="00317D68" w:rsidP="00317D68">
            <w:pPr>
              <w:keepNext/>
              <w:rPr>
                <w:rFonts w:asciiTheme="minorHAnsi" w:hAnsiTheme="minorHAnsi"/>
              </w:rPr>
            </w:pPr>
            <w:r w:rsidRPr="0096205B">
              <w:rPr>
                <w:rFonts w:asciiTheme="minorHAnsi" w:hAnsiTheme="minorHAnsi"/>
                <w:noProof/>
                <w:lang w:val="en-US" w:eastAsia="en-US"/>
              </w:rPr>
              <w:drawing>
                <wp:inline distT="0" distB="0" distL="0" distR="0" wp14:anchorId="26D9D430" wp14:editId="0DAE0CE2">
                  <wp:extent cx="2548328" cy="3719617"/>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67608" cy="3747758"/>
                          </a:xfrm>
                          <a:prstGeom prst="rect">
                            <a:avLst/>
                          </a:prstGeom>
                        </pic:spPr>
                      </pic:pic>
                    </a:graphicData>
                  </a:graphic>
                </wp:inline>
              </w:drawing>
            </w:r>
          </w:p>
          <w:p w14:paraId="6D8A0E18" w14:textId="17DB8FEF" w:rsidR="00317D68" w:rsidRPr="0096205B" w:rsidRDefault="00317D68" w:rsidP="00317D68">
            <w:pPr>
              <w:pStyle w:val="Caption"/>
              <w:rPr>
                <w:rFonts w:asciiTheme="minorHAnsi" w:hAnsiTheme="minorHAnsi"/>
                <w:lang w:val="en-US"/>
              </w:rPr>
            </w:pPr>
          </w:p>
        </w:tc>
        <w:tc>
          <w:tcPr>
            <w:tcW w:w="4787" w:type="dxa"/>
            <w:vAlign w:val="center"/>
          </w:tcPr>
          <w:p w14:paraId="644BA7CD" w14:textId="77777777" w:rsidR="00317D68" w:rsidRPr="0096205B" w:rsidRDefault="00317D68" w:rsidP="00317D68">
            <w:pPr>
              <w:jc w:val="center"/>
              <w:rPr>
                <w:rFonts w:asciiTheme="minorHAnsi" w:hAnsiTheme="minorHAnsi"/>
                <w:lang w:val="en-US"/>
              </w:rPr>
            </w:pPr>
            <w:r w:rsidRPr="0096205B">
              <w:rPr>
                <w:rFonts w:asciiTheme="minorHAnsi" w:hAnsiTheme="minorHAnsi"/>
                <w:noProof/>
                <w:lang w:val="en-US" w:eastAsia="en-US"/>
              </w:rPr>
              <w:drawing>
                <wp:inline distT="0" distB="0" distL="0" distR="0" wp14:anchorId="6930EC9A" wp14:editId="14F1BA1F">
                  <wp:extent cx="2905476" cy="2894785"/>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1987" t="604" r="11814" b="762"/>
                          <a:stretch/>
                        </pic:blipFill>
                        <pic:spPr bwMode="auto">
                          <a:xfrm>
                            <a:off x="0" y="0"/>
                            <a:ext cx="2920399" cy="290965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17D68" w:rsidRPr="00F37ACD" w14:paraId="6F8242F2" w14:textId="77777777" w:rsidTr="00317D68">
        <w:trPr>
          <w:trHeight w:val="334"/>
        </w:trPr>
        <w:tc>
          <w:tcPr>
            <w:tcW w:w="9019" w:type="dxa"/>
            <w:gridSpan w:val="2"/>
          </w:tcPr>
          <w:p w14:paraId="2757D48F" w14:textId="500E44B5" w:rsidR="00317D68" w:rsidRPr="0096205B" w:rsidRDefault="00317D68" w:rsidP="003C168E">
            <w:pPr>
              <w:pStyle w:val="Figurecaption"/>
              <w:rPr>
                <w:rFonts w:asciiTheme="minorHAnsi" w:hAnsiTheme="minorHAnsi"/>
                <w:noProof/>
              </w:rPr>
            </w:pPr>
            <w:r w:rsidRPr="0096205B">
              <w:rPr>
                <w:rFonts w:asciiTheme="minorHAnsi" w:hAnsiTheme="minorHAnsi"/>
              </w:rPr>
              <w:t>Figure</w:t>
            </w:r>
            <w:r w:rsidR="00DD4788" w:rsidRPr="0096205B">
              <w:rPr>
                <w:rFonts w:asciiTheme="minorHAnsi" w:hAnsiTheme="minorHAnsi"/>
              </w:rPr>
              <w:t xml:space="preserve"> 8.1</w:t>
            </w:r>
            <w:r w:rsidRPr="0096205B">
              <w:rPr>
                <w:rFonts w:asciiTheme="minorHAnsi" w:hAnsiTheme="minorHAnsi"/>
              </w:rPr>
              <w:t>: Bioeconomy data coverage based on FAO Bioeconomy framework. The ten principles (left figure source: FAO.2021. Aspirational Principles and Criteria for a Sustainable Bioeconomy), covering aspects of sustainable bioeconomy (SBE) are divided into different criteria (sunburst diagram, second level), which in turn are represented by different impact categories (third level). Each impact category is covered by at least one indicator and data from multiple sources. Data covers all principles, 19 of 24 criteria, and 51 of 69 impact categories covered.</w:t>
            </w:r>
          </w:p>
        </w:tc>
      </w:tr>
    </w:tbl>
    <w:p w14:paraId="3E576161" w14:textId="77777777" w:rsidR="00317D68" w:rsidRPr="0096205B" w:rsidRDefault="00317D68" w:rsidP="00317D68">
      <w:pPr>
        <w:spacing w:before="240"/>
        <w:rPr>
          <w:rFonts w:asciiTheme="minorHAnsi" w:hAnsiTheme="minorHAnsi"/>
          <w:lang w:val="en-US"/>
        </w:rPr>
      </w:pPr>
      <w:r w:rsidRPr="0096205B">
        <w:rPr>
          <w:rFonts w:asciiTheme="minorHAnsi" w:hAnsiTheme="minorHAnsi"/>
          <w:lang w:val="en-US"/>
        </w:rPr>
        <w:t xml:space="preserve">Despite being able to cover a decent amount of criteria, credible bioeconomy indicators, especially in terms of </w:t>
      </w:r>
      <w:r w:rsidRPr="0096205B">
        <w:rPr>
          <w:rStyle w:val="StandardBCPZchn"/>
          <w:rFonts w:asciiTheme="minorHAnsi" w:hAnsiTheme="minorHAnsi"/>
        </w:rPr>
        <w:t>environmental and governance perspectives, are still missing. Modern agricultural and bioeconomic production processes generate large and diverse amounts of data - from sensor data from agricultural machinery to satellite and aerial images, weather and climate data, and soil properties and fertility data. Following the large body of research showing that the 2030 Agenda is a complex, dynamic framework, bioeconomy research needs to be similarly holistic to capture bioeconomic activities in their entirety and support</w:t>
      </w:r>
      <w:r w:rsidRPr="0096205B">
        <w:rPr>
          <w:rFonts w:asciiTheme="minorHAnsi" w:hAnsiTheme="minorHAnsi"/>
          <w:lang w:val="en-US"/>
        </w:rPr>
        <w:t xml:space="preserve"> a long-term policy perspective.</w:t>
      </w:r>
      <w:r w:rsidRPr="0096205B">
        <w:rPr>
          <w:rFonts w:asciiTheme="minorHAnsi" w:hAnsiTheme="minorHAnsi"/>
          <w:color w:val="4472C4"/>
          <w:lang w:val="en-US"/>
        </w:rPr>
        <w:t xml:space="preserve"> </w:t>
      </w:r>
      <w:r w:rsidRPr="0096205B">
        <w:rPr>
          <w:rFonts w:asciiTheme="minorHAnsi" w:hAnsiTheme="minorHAnsi"/>
          <w:lang w:val="en-US"/>
        </w:rPr>
        <w:t>Consequently, the proposed bioeconomy indicator framework constitutes a starting point but is also still a work in progress.</w:t>
      </w:r>
    </w:p>
    <w:p w14:paraId="393F8EB2" w14:textId="77777777" w:rsidR="00317D68" w:rsidRPr="0096205B" w:rsidRDefault="00317D68" w:rsidP="00317D68">
      <w:pPr>
        <w:pStyle w:val="Heading2"/>
        <w:rPr>
          <w:rFonts w:asciiTheme="minorHAnsi" w:hAnsiTheme="minorHAnsi"/>
          <w:lang w:val="en-US"/>
        </w:rPr>
      </w:pPr>
      <w:bookmarkStart w:id="73" w:name="_m712tckwuj8h" w:colFirst="0" w:colLast="0"/>
      <w:bookmarkStart w:id="74" w:name="_Toc126578632"/>
      <w:bookmarkEnd w:id="73"/>
      <w:r w:rsidRPr="0096205B">
        <w:rPr>
          <w:rFonts w:asciiTheme="minorHAnsi" w:hAnsiTheme="minorHAnsi"/>
          <w:lang w:val="en-US"/>
        </w:rPr>
        <w:lastRenderedPageBreak/>
        <w:t>8.3 Synergies and trade-offs between SDGs and bioeconomy</w:t>
      </w:r>
      <w:bookmarkEnd w:id="74"/>
    </w:p>
    <w:p w14:paraId="56520EF1" w14:textId="44E6B0A0" w:rsidR="00317D68" w:rsidRPr="0096205B" w:rsidRDefault="00317D68" w:rsidP="00317D68">
      <w:pPr>
        <w:rPr>
          <w:rFonts w:asciiTheme="minorHAnsi" w:hAnsiTheme="minorHAnsi"/>
          <w:lang w:val="en-US"/>
        </w:rPr>
      </w:pPr>
      <w:r w:rsidRPr="0096205B">
        <w:rPr>
          <w:rFonts w:asciiTheme="minorHAnsi" w:hAnsiTheme="minorHAnsi"/>
          <w:lang w:val="en-US"/>
        </w:rPr>
        <w:t>The FAO argues that achieving the ten principles and 24 criteria defining a sustainable bioeconomy in the transition to a greener, fairer and more prosperous economy will also enable the achievement of all SDGs</w:t>
      </w:r>
      <w:r w:rsidR="003C168E" w:rsidRPr="0096205B">
        <w:rPr>
          <w:rFonts w:asciiTheme="minorHAnsi" w:hAnsiTheme="minorHAnsi"/>
          <w:lang w:val="en-US"/>
        </w:rPr>
        <w:t xml:space="preserve"> </w:t>
      </w:r>
      <w:sdt>
        <w:sdtPr>
          <w:rPr>
            <w:rFonts w:asciiTheme="minorHAnsi" w:hAnsiTheme="minorHAnsi"/>
            <w:lang w:val="en-US"/>
          </w:rPr>
          <w:alias w:val="Don't edit this field"/>
          <w:tag w:val="CitaviPlaceholder#f3728732-bda4-4717-8914-6fb705266f36"/>
          <w:id w:val="1699805947"/>
          <w:placeholder>
            <w:docPart w:val="DefaultPlaceholder_-1854013440"/>
          </w:placeholder>
        </w:sdtPr>
        <w:sdtContent>
          <w:r w:rsidR="003C168E" w:rsidRPr="0096205B">
            <w:rPr>
              <w:rFonts w:asciiTheme="minorHAnsi" w:hAnsiTheme="minorHAnsi"/>
              <w:lang w:val="en-US"/>
            </w:rPr>
            <w:fldChar w:fldCharType="begin"/>
          </w:r>
          <w:r w:rsidR="003C168E" w:rsidRPr="0096205B">
            <w:rPr>
              <w:rFonts w:asciiTheme="minorHAnsi" w:hAnsiTheme="minorHAnsi"/>
              <w:lang w:val="en-US"/>
            </w:rPr>
            <w:instrText>ADDIN CitaviPlaceholder{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}</w:instrText>
          </w:r>
          <w:r w:rsidR="003C168E" w:rsidRPr="0096205B">
            <w:rPr>
              <w:rFonts w:asciiTheme="minorHAnsi" w:hAnsiTheme="minorHAnsi"/>
              <w:lang w:val="en-US"/>
            </w:rPr>
            <w:fldChar w:fldCharType="separate"/>
          </w:r>
          <w:r w:rsidR="003C168E" w:rsidRPr="0096205B">
            <w:rPr>
              <w:rFonts w:asciiTheme="minorHAnsi" w:hAnsiTheme="minorHAnsi"/>
              <w:lang w:val="en-US"/>
            </w:rPr>
            <w:t>(FAO, 2021)</w:t>
          </w:r>
          <w:r w:rsidR="003C168E" w:rsidRPr="0096205B">
            <w:rPr>
              <w:rFonts w:asciiTheme="minorHAnsi" w:hAnsiTheme="minorHAnsi"/>
              <w:lang w:val="en-US"/>
            </w:rPr>
            <w:fldChar w:fldCharType="end"/>
          </w:r>
        </w:sdtContent>
      </w:sdt>
      <w:r w:rsidR="003C168E" w:rsidRPr="0096205B">
        <w:rPr>
          <w:rFonts w:asciiTheme="minorHAnsi" w:hAnsiTheme="minorHAnsi"/>
          <w:lang w:val="en-US"/>
        </w:rPr>
        <w:t>.</w:t>
      </w:r>
      <w:r w:rsidRPr="0096205B">
        <w:rPr>
          <w:rFonts w:asciiTheme="minorHAnsi" w:hAnsiTheme="minorHAnsi"/>
          <w:lang w:val="en-US"/>
        </w:rPr>
        <w:t xml:space="preserve"> In this section, however, we will show that the bioeconomy and SDGs exhibit both synergies and trade-offs, and that officially published national European bioeconomy strategies do not cover all SDGs simultaneously or to the same extent. Analysing these interlinkages and bioeconomy strategies is crucial to understand the impacts and possible enablers for sustainable bioeconomy transformation pathways. Before highlighting interactions between SDG and bioeconomy, we briefly describe key findings from our SDG interaction studies. These studies are conducted to develop systematic methods for investigating interactions among SDGs and between SDGs and other sectors.</w:t>
      </w:r>
    </w:p>
    <w:p w14:paraId="251409F2" w14:textId="77777777" w:rsidR="00317D68" w:rsidRPr="0096205B" w:rsidRDefault="00317D68" w:rsidP="00317D68">
      <w:pPr>
        <w:pStyle w:val="Heading3"/>
        <w:rPr>
          <w:rFonts w:asciiTheme="minorHAnsi" w:hAnsiTheme="minorHAnsi"/>
          <w:lang w:val="en-US"/>
        </w:rPr>
      </w:pPr>
      <w:bookmarkStart w:id="75" w:name="_drvre6x1fkzl" w:colFirst="0" w:colLast="0"/>
      <w:bookmarkEnd w:id="75"/>
      <w:r w:rsidRPr="0096205B">
        <w:rPr>
          <w:rFonts w:asciiTheme="minorHAnsi" w:hAnsiTheme="minorHAnsi"/>
          <w:lang w:val="en-US"/>
        </w:rPr>
        <w:t>8.3.1 SDG interactions</w:t>
      </w:r>
    </w:p>
    <w:p w14:paraId="0CCE4CF4" w14:textId="77037A54" w:rsidR="00317D68" w:rsidRPr="0096205B" w:rsidRDefault="00317D68" w:rsidP="00317D68">
      <w:pPr>
        <w:rPr>
          <w:rFonts w:asciiTheme="minorHAnsi" w:hAnsiTheme="minorHAnsi"/>
          <w:lang w:val="en-US"/>
        </w:rPr>
      </w:pPr>
      <w:r w:rsidRPr="0096205B">
        <w:rPr>
          <w:rFonts w:asciiTheme="minorHAnsi" w:hAnsiTheme="minorHAnsi"/>
          <w:lang w:val="en-US"/>
        </w:rPr>
        <w:t xml:space="preserve">Based on the first systematic quantification of SDG interactions, Pradhan and colleagues highlighted more synergies than trade-offs within and among SDGs in most countries </w:t>
      </w:r>
      <w:sdt>
        <w:sdtPr>
          <w:rPr>
            <w:rFonts w:asciiTheme="minorHAnsi" w:hAnsiTheme="minorHAnsi"/>
            <w:lang w:val="en-US"/>
          </w:rPr>
          <w:alias w:val="Don't edit this field"/>
          <w:tag w:val="CitaviPlaceholder#912e64d0-5740-432b-86e4-4f77feeaf531"/>
          <w:id w:val="765348502"/>
          <w:placeholder>
            <w:docPart w:val="DefaultPlaceholder_-1854013440"/>
          </w:placeholder>
        </w:sdtPr>
        <w:sdtContent>
          <w:r w:rsidR="003C168E" w:rsidRPr="0096205B">
            <w:rPr>
              <w:rFonts w:asciiTheme="minorHAnsi" w:hAnsiTheme="minorHAnsi"/>
              <w:lang w:val="en-US"/>
            </w:rPr>
            <w:fldChar w:fldCharType="begin"/>
          </w:r>
          <w:r w:rsidR="003C168E" w:rsidRPr="0096205B">
            <w:rPr>
              <w:rFonts w:asciiTheme="minorHAnsi" w:hAnsiTheme="minorHAnsi"/>
              <w:lang w:val="en-US"/>
            </w:rPr>
            <w:instrText>ADDIN CitaviPlaceholder{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}</w:instrText>
          </w:r>
          <w:r w:rsidR="003C168E" w:rsidRPr="0096205B">
            <w:rPr>
              <w:rFonts w:asciiTheme="minorHAnsi" w:hAnsiTheme="minorHAnsi"/>
              <w:lang w:val="en-US"/>
            </w:rPr>
            <w:fldChar w:fldCharType="separate"/>
          </w:r>
          <w:r w:rsidR="003C168E" w:rsidRPr="0096205B">
            <w:rPr>
              <w:rFonts w:asciiTheme="minorHAnsi" w:hAnsiTheme="minorHAnsi"/>
              <w:lang w:val="en-US"/>
            </w:rPr>
            <w:t>(Pradhan et al., 2017)</w:t>
          </w:r>
          <w:r w:rsidR="003C168E" w:rsidRPr="0096205B">
            <w:rPr>
              <w:rFonts w:asciiTheme="minorHAnsi" w:hAnsiTheme="minorHAnsi"/>
              <w:lang w:val="en-US"/>
            </w:rPr>
            <w:fldChar w:fldCharType="end"/>
          </w:r>
        </w:sdtContent>
      </w:sdt>
      <w:r w:rsidR="003C168E" w:rsidRPr="0096205B">
        <w:rPr>
          <w:rFonts w:asciiTheme="minorHAnsi" w:hAnsiTheme="minorHAnsi"/>
          <w:lang w:val="en-US"/>
        </w:rPr>
        <w:t>.</w:t>
      </w:r>
      <w:r w:rsidRPr="0096205B">
        <w:rPr>
          <w:rFonts w:asciiTheme="minorHAnsi" w:hAnsiTheme="minorHAnsi"/>
          <w:lang w:val="en-US"/>
        </w:rPr>
        <w:t xml:space="preserve"> Interestingly, they showed SDG12 (Responsible Consumption and Production) as a bottleneck to achieving the 2030 Agenda due to its trade-offs with most other SDGs. This finding emphasised the need to transition from a fossil-based to a sustainable bio-based economy. Kroll and colleagues investigated the development of SDG interactions between 2010 and 2018</w:t>
      </w:r>
      <w:r w:rsidR="003C168E" w:rsidRPr="0096205B">
        <w:rPr>
          <w:rFonts w:asciiTheme="minorHAnsi" w:hAnsiTheme="minorHAnsi"/>
          <w:lang w:val="en-US"/>
        </w:rPr>
        <w:t xml:space="preserve"> </w:t>
      </w:r>
      <w:sdt>
        <w:sdtPr>
          <w:rPr>
            <w:rFonts w:asciiTheme="minorHAnsi" w:hAnsiTheme="minorHAnsi"/>
            <w:lang w:val="en-US"/>
          </w:rPr>
          <w:alias w:val="Don't edit this field"/>
          <w:tag w:val="CitaviPlaceholder#b6a580d7-bd0e-4c2b-9574-9ad12d0c3f28"/>
          <w:id w:val="876046348"/>
          <w:placeholder>
            <w:docPart w:val="DefaultPlaceholder_-1854013440"/>
          </w:placeholder>
        </w:sdtPr>
        <w:sdtContent>
          <w:r w:rsidR="003C168E" w:rsidRPr="0096205B">
            <w:rPr>
              <w:rFonts w:asciiTheme="minorHAnsi" w:hAnsiTheme="minorHAnsi"/>
              <w:lang w:val="en-US"/>
            </w:rPr>
            <w:fldChar w:fldCharType="begin"/>
          </w:r>
          <w:r w:rsidR="003C168E" w:rsidRPr="0096205B">
            <w:rPr>
              <w:rFonts w:asciiTheme="minorHAnsi" w:hAnsiTheme="minorHAnsi"/>
              <w:lang w:val="en-US"/>
            </w:rPr>
            <w:instrText>ADDIN CitaviPlaceholder{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}</w:instrText>
          </w:r>
          <w:r w:rsidR="003C168E" w:rsidRPr="0096205B">
            <w:rPr>
              <w:rFonts w:asciiTheme="minorHAnsi" w:hAnsiTheme="minorHAnsi"/>
              <w:lang w:val="en-US"/>
            </w:rPr>
            <w:fldChar w:fldCharType="separate"/>
          </w:r>
          <w:r w:rsidR="003C168E" w:rsidRPr="0096205B">
            <w:rPr>
              <w:rFonts w:asciiTheme="minorHAnsi" w:hAnsiTheme="minorHAnsi"/>
              <w:lang w:val="en-US"/>
            </w:rPr>
            <w:t>(Kroll et al., 2019)</w:t>
          </w:r>
          <w:r w:rsidR="003C168E" w:rsidRPr="0096205B">
            <w:rPr>
              <w:rFonts w:asciiTheme="minorHAnsi" w:hAnsiTheme="minorHAnsi"/>
              <w:lang w:val="en-US"/>
            </w:rPr>
            <w:fldChar w:fldCharType="end"/>
          </w:r>
        </w:sdtContent>
      </w:sdt>
      <w:r w:rsidRPr="0096205B">
        <w:rPr>
          <w:rFonts w:asciiTheme="minorHAnsi" w:hAnsiTheme="minorHAnsi"/>
          <w:lang w:val="en-US"/>
        </w:rPr>
        <w:t>. They highlighted that climate actions are crucial for sustainability, and there are positive changes with notable synergies for some SDGs. Based on a cross-sectional analysis, Warchold and colleagues presented how SDG interaction can vary to a country's income and region, along with the gender, age, and location of its population</w:t>
      </w:r>
      <w:r w:rsidR="003C168E" w:rsidRPr="0096205B">
        <w:rPr>
          <w:rFonts w:asciiTheme="minorHAnsi" w:hAnsiTheme="minorHAnsi"/>
          <w:lang w:val="en-US"/>
        </w:rPr>
        <w:t xml:space="preserve"> </w:t>
      </w:r>
      <w:sdt>
        <w:sdtPr>
          <w:rPr>
            <w:rFonts w:asciiTheme="minorHAnsi" w:hAnsiTheme="minorHAnsi"/>
            <w:lang w:val="en-US"/>
          </w:rPr>
          <w:alias w:val="Don't edit this field"/>
          <w:tag w:val="CitaviPlaceholder#37546a17-a8ad-4da5-9ebc-5e01863d96fe"/>
          <w:id w:val="-228543344"/>
          <w:placeholder>
            <w:docPart w:val="DefaultPlaceholder_-1854013440"/>
          </w:placeholder>
        </w:sdtPr>
        <w:sdtContent>
          <w:r w:rsidR="003C168E" w:rsidRPr="0096205B">
            <w:rPr>
              <w:rFonts w:asciiTheme="minorHAnsi" w:hAnsiTheme="minorHAnsi"/>
              <w:lang w:val="en-US"/>
            </w:rPr>
            <w:fldChar w:fldCharType="begin"/>
          </w:r>
          <w:r w:rsidR="003C168E" w:rsidRPr="0096205B">
            <w:rPr>
              <w:rFonts w:asciiTheme="minorHAnsi" w:hAnsiTheme="minorHAnsi"/>
              <w:lang w:val="en-US"/>
            </w:rPr>
            <w:instrText>ADDIN CitaviPlaceholder{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}</w:instrText>
          </w:r>
          <w:r w:rsidR="003C168E" w:rsidRPr="0096205B">
            <w:rPr>
              <w:rFonts w:asciiTheme="minorHAnsi" w:hAnsiTheme="minorHAnsi"/>
              <w:lang w:val="en-US"/>
            </w:rPr>
            <w:fldChar w:fldCharType="separate"/>
          </w:r>
          <w:r w:rsidR="003C168E" w:rsidRPr="0096205B">
            <w:rPr>
              <w:rFonts w:asciiTheme="minorHAnsi" w:hAnsiTheme="minorHAnsi"/>
              <w:lang w:val="en-US"/>
            </w:rPr>
            <w:t>(Warchold et al., 2021)</w:t>
          </w:r>
          <w:r w:rsidR="003C168E" w:rsidRPr="0096205B">
            <w:rPr>
              <w:rFonts w:asciiTheme="minorHAnsi" w:hAnsiTheme="minorHAnsi"/>
              <w:lang w:val="en-US"/>
            </w:rPr>
            <w:fldChar w:fldCharType="end"/>
          </w:r>
        </w:sdtContent>
      </w:sdt>
      <w:r w:rsidRPr="0096205B">
        <w:rPr>
          <w:rFonts w:asciiTheme="minorHAnsi" w:hAnsiTheme="minorHAnsi"/>
          <w:lang w:val="en-US"/>
        </w:rPr>
        <w:t>.</w:t>
      </w:r>
    </w:p>
    <w:p w14:paraId="616ADD6B" w14:textId="679D76F1" w:rsidR="00317D68" w:rsidRPr="0096205B" w:rsidRDefault="00317D68" w:rsidP="00317D68">
      <w:pPr>
        <w:spacing w:before="240"/>
        <w:rPr>
          <w:rFonts w:asciiTheme="minorHAnsi" w:hAnsiTheme="minorHAnsi"/>
          <w:lang w:val="en-US"/>
        </w:rPr>
      </w:pPr>
      <w:r w:rsidRPr="0096205B">
        <w:rPr>
          <w:rFonts w:asciiTheme="minorHAnsi" w:hAnsiTheme="minorHAnsi"/>
          <w:lang w:val="en-US"/>
        </w:rPr>
        <w:t>We also used quantitative SDG interaction analysis results for developing SDG networks and models. For example, Warchold and colleagues highlighted the changes in SDG network structures at goal and target levels with SDG data selection by comparing the unified SDG database and the three global databases</w:t>
      </w:r>
      <w:r w:rsidR="003C168E" w:rsidRPr="0096205B">
        <w:rPr>
          <w:rFonts w:asciiTheme="minorHAnsi" w:hAnsiTheme="minorHAnsi"/>
          <w:lang w:val="en-US"/>
        </w:rPr>
        <w:t xml:space="preserve"> </w:t>
      </w:r>
      <w:sdt>
        <w:sdtPr>
          <w:rPr>
            <w:rFonts w:asciiTheme="minorHAnsi" w:hAnsiTheme="minorHAnsi"/>
            <w:lang w:val="en-US"/>
          </w:rPr>
          <w:alias w:val="Don't edit this field"/>
          <w:tag w:val="CitaviPlaceholder#850d9dff-7894-427e-999b-fb7b06cb6772"/>
          <w:id w:val="245005172"/>
          <w:placeholder>
            <w:docPart w:val="DefaultPlaceholder_-1854013440"/>
          </w:placeholder>
        </w:sdtPr>
        <w:sdtContent>
          <w:r w:rsidR="003C168E" w:rsidRPr="0096205B">
            <w:rPr>
              <w:rFonts w:asciiTheme="minorHAnsi" w:hAnsiTheme="minorHAnsi"/>
              <w:lang w:val="en-US"/>
            </w:rPr>
            <w:fldChar w:fldCharType="begin"/>
          </w:r>
          <w:r w:rsidR="003C168E" w:rsidRPr="0096205B">
            <w:rPr>
              <w:rFonts w:asciiTheme="minorHAnsi" w:hAnsiTheme="minorHAnsi"/>
              <w:lang w:val="en-US"/>
            </w:rPr>
            <w:instrText>ADDIN CitaviPlaceholder{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}</w:instrText>
          </w:r>
          <w:r w:rsidR="003C168E" w:rsidRPr="0096205B">
            <w:rPr>
              <w:rFonts w:asciiTheme="minorHAnsi" w:hAnsiTheme="minorHAnsi"/>
              <w:lang w:val="en-US"/>
            </w:rPr>
            <w:fldChar w:fldCharType="separate"/>
          </w:r>
          <w:r w:rsidR="003C168E" w:rsidRPr="0096205B">
            <w:rPr>
              <w:rFonts w:asciiTheme="minorHAnsi" w:hAnsiTheme="minorHAnsi"/>
              <w:lang w:val="en-US"/>
            </w:rPr>
            <w:t>(Warchold et al., 2022)</w:t>
          </w:r>
          <w:r w:rsidR="003C168E" w:rsidRPr="0096205B">
            <w:rPr>
              <w:rFonts w:asciiTheme="minorHAnsi" w:hAnsiTheme="minorHAnsi"/>
              <w:lang w:val="en-US"/>
            </w:rPr>
            <w:fldChar w:fldCharType="end"/>
          </w:r>
        </w:sdtContent>
      </w:sdt>
      <w:r w:rsidRPr="0096205B">
        <w:rPr>
          <w:rFonts w:asciiTheme="minorHAnsi" w:hAnsiTheme="minorHAnsi"/>
          <w:lang w:val="en-US"/>
        </w:rPr>
        <w:t>. Considering direct and indirect SDG interactions, Anderson and colleagues built an SDG systems model</w:t>
      </w:r>
      <w:r w:rsidR="003C168E" w:rsidRPr="0096205B">
        <w:rPr>
          <w:rFonts w:asciiTheme="minorHAnsi" w:hAnsiTheme="minorHAnsi"/>
          <w:lang w:val="en-US"/>
        </w:rPr>
        <w:t xml:space="preserve"> </w:t>
      </w:r>
      <w:sdt>
        <w:sdtPr>
          <w:rPr>
            <w:rFonts w:asciiTheme="minorHAnsi" w:hAnsiTheme="minorHAnsi"/>
            <w:lang w:val="en-US"/>
          </w:rPr>
          <w:alias w:val="Don't edit this field"/>
          <w:tag w:val="CitaviPlaceholder#1579c391-268c-4ea3-b126-0cb0172d5113"/>
          <w:id w:val="-138963728"/>
          <w:placeholder>
            <w:docPart w:val="DefaultPlaceholder_-1854013440"/>
          </w:placeholder>
        </w:sdtPr>
        <w:sdtContent>
          <w:r w:rsidR="003C168E" w:rsidRPr="0096205B">
            <w:rPr>
              <w:rFonts w:asciiTheme="minorHAnsi" w:hAnsiTheme="minorHAnsi"/>
              <w:lang w:val="en-US"/>
            </w:rPr>
            <w:fldChar w:fldCharType="begin"/>
          </w:r>
          <w:r w:rsidR="003C168E" w:rsidRPr="0096205B">
            <w:rPr>
              <w:rFonts w:asciiTheme="minorHAnsi" w:hAnsiTheme="minorHAnsi"/>
              <w:lang w:val="en-US"/>
            </w:rPr>
            <w:instrText>ADDIN CitaviPlaceholder{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}</w:instrText>
          </w:r>
          <w:r w:rsidR="003C168E" w:rsidRPr="0096205B">
            <w:rPr>
              <w:rFonts w:asciiTheme="minorHAnsi" w:hAnsiTheme="minorHAnsi"/>
              <w:lang w:val="en-US"/>
            </w:rPr>
            <w:fldChar w:fldCharType="separate"/>
          </w:r>
          <w:r w:rsidR="003C168E" w:rsidRPr="0096205B">
            <w:rPr>
              <w:rFonts w:asciiTheme="minorHAnsi" w:hAnsiTheme="minorHAnsi"/>
              <w:lang w:val="en-US"/>
            </w:rPr>
            <w:t>(Anderson et al., 2022)</w:t>
          </w:r>
          <w:r w:rsidR="003C168E" w:rsidRPr="0096205B">
            <w:rPr>
              <w:rFonts w:asciiTheme="minorHAnsi" w:hAnsiTheme="minorHAnsi"/>
              <w:lang w:val="en-US"/>
            </w:rPr>
            <w:fldChar w:fldCharType="end"/>
          </w:r>
        </w:sdtContent>
      </w:sdt>
      <w:r w:rsidRPr="0096205B">
        <w:rPr>
          <w:rFonts w:asciiTheme="minorHAnsi" w:hAnsiTheme="minorHAnsi"/>
          <w:lang w:val="en-US"/>
        </w:rPr>
        <w:t>. They showed that most SDGs and targets act as levers rather than hurdles towards achieving the 2030 Agenda.</w:t>
      </w:r>
    </w:p>
    <w:p w14:paraId="5BBD353A" w14:textId="168C552F" w:rsidR="00317D68" w:rsidRPr="0096205B" w:rsidRDefault="00317D68" w:rsidP="00317D68">
      <w:pPr>
        <w:spacing w:before="240"/>
        <w:rPr>
          <w:rFonts w:asciiTheme="minorHAnsi" w:hAnsiTheme="minorHAnsi"/>
          <w:sz w:val="23"/>
          <w:szCs w:val="23"/>
          <w:lang w:val="en-US"/>
        </w:rPr>
      </w:pPr>
      <w:r w:rsidRPr="0096205B">
        <w:rPr>
          <w:rFonts w:asciiTheme="minorHAnsi" w:hAnsiTheme="minorHAnsi"/>
          <w:lang w:val="en-US"/>
        </w:rPr>
        <w:t>Besides quantitative studies, we contributed and conducted qualitative studies on SDG interactions and other sectors. For example, our literature assessment showed that sustainable food system transformation can convert the current trade-offs between food systems and SDGs into synergies</w:t>
      </w:r>
      <w:r w:rsidR="003C168E" w:rsidRPr="0096205B">
        <w:rPr>
          <w:rFonts w:asciiTheme="minorHAnsi" w:hAnsiTheme="minorHAnsi"/>
          <w:lang w:val="en-US"/>
        </w:rPr>
        <w:t xml:space="preserve"> </w:t>
      </w:r>
      <w:sdt>
        <w:sdtPr>
          <w:rPr>
            <w:rFonts w:asciiTheme="minorHAnsi" w:hAnsiTheme="minorHAnsi"/>
            <w:lang w:val="en-US"/>
          </w:rPr>
          <w:alias w:val="Don't edit this field"/>
          <w:tag w:val="CitaviPlaceholder#e309064b-6f43-420b-a61a-1f0fb0da2512"/>
          <w:id w:val="1792474042"/>
          <w:placeholder>
            <w:docPart w:val="DefaultPlaceholder_-1854013440"/>
          </w:placeholder>
        </w:sdtPr>
        <w:sdtContent>
          <w:r w:rsidR="003C168E" w:rsidRPr="0096205B">
            <w:rPr>
              <w:rFonts w:asciiTheme="minorHAnsi" w:hAnsiTheme="minorHAnsi"/>
              <w:lang w:val="en-US"/>
            </w:rPr>
            <w:fldChar w:fldCharType="begin"/>
          </w:r>
          <w:r w:rsidR="003C168E" w:rsidRPr="0096205B">
            <w:rPr>
              <w:rFonts w:asciiTheme="minorHAnsi" w:hAnsiTheme="minorHAnsi"/>
              <w:lang w:val="en-US"/>
            </w:rPr>
            <w:instrText>ADDIN CitaviPlaceholder{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}</w:instrText>
          </w:r>
          <w:r w:rsidR="003C168E" w:rsidRPr="0096205B">
            <w:rPr>
              <w:rFonts w:asciiTheme="minorHAnsi" w:hAnsiTheme="minorHAnsi"/>
              <w:lang w:val="en-US"/>
            </w:rPr>
            <w:fldChar w:fldCharType="separate"/>
          </w:r>
          <w:r w:rsidR="003C168E" w:rsidRPr="0096205B">
            <w:rPr>
              <w:rFonts w:asciiTheme="minorHAnsi" w:hAnsiTheme="minorHAnsi"/>
              <w:lang w:val="en-US"/>
            </w:rPr>
            <w:t>(Pradhan et al., 2021b)</w:t>
          </w:r>
          <w:r w:rsidR="003C168E" w:rsidRPr="0096205B">
            <w:rPr>
              <w:rFonts w:asciiTheme="minorHAnsi" w:hAnsiTheme="minorHAnsi"/>
              <w:lang w:val="en-US"/>
            </w:rPr>
            <w:fldChar w:fldCharType="end"/>
          </w:r>
        </w:sdtContent>
      </w:sdt>
      <w:r w:rsidRPr="0096205B">
        <w:rPr>
          <w:rFonts w:asciiTheme="minorHAnsi" w:hAnsiTheme="minorHAnsi"/>
          <w:lang w:val="en-US"/>
        </w:rPr>
        <w:t>. One strategy for sustainable food system transformation is optimum nitrogen fertiliser management which can positively impact most SDGs</w:t>
      </w:r>
      <w:r w:rsidR="003C168E" w:rsidRPr="0096205B">
        <w:rPr>
          <w:rFonts w:asciiTheme="minorHAnsi" w:hAnsiTheme="minorHAnsi"/>
          <w:lang w:val="en-US"/>
        </w:rPr>
        <w:t xml:space="preserve"> </w:t>
      </w:r>
      <w:sdt>
        <w:sdtPr>
          <w:rPr>
            <w:rFonts w:asciiTheme="minorHAnsi" w:hAnsiTheme="minorHAnsi"/>
            <w:lang w:val="en-US"/>
          </w:rPr>
          <w:alias w:val="Don't edit this field"/>
          <w:tag w:val="CitaviPlaceholder#63439b5a-f71b-42a6-9431-52689bd7cfec"/>
          <w:id w:val="-1588077781"/>
          <w:placeholder>
            <w:docPart w:val="DefaultPlaceholder_-1854013440"/>
          </w:placeholder>
        </w:sdtPr>
        <w:sdtContent>
          <w:r w:rsidR="003C168E" w:rsidRPr="0096205B">
            <w:rPr>
              <w:rFonts w:asciiTheme="minorHAnsi" w:hAnsiTheme="minorHAnsi"/>
              <w:lang w:val="en-US"/>
            </w:rPr>
            <w:fldChar w:fldCharType="begin"/>
          </w:r>
          <w:r w:rsidR="003C168E" w:rsidRPr="0096205B">
            <w:rPr>
              <w:rFonts w:asciiTheme="minorHAnsi" w:hAnsiTheme="minorHAnsi"/>
              <w:lang w:val="en-US"/>
            </w:rPr>
            <w:instrText>ADDIN CitaviPlaceholder{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}</w:instrText>
          </w:r>
          <w:r w:rsidR="003C168E" w:rsidRPr="0096205B">
            <w:rPr>
              <w:rFonts w:asciiTheme="minorHAnsi" w:hAnsiTheme="minorHAnsi"/>
              <w:lang w:val="en-US"/>
            </w:rPr>
            <w:fldChar w:fldCharType="separate"/>
          </w:r>
          <w:r w:rsidR="003C168E" w:rsidRPr="0096205B">
            <w:rPr>
              <w:rFonts w:asciiTheme="minorHAnsi" w:hAnsiTheme="minorHAnsi"/>
              <w:lang w:val="en-US"/>
            </w:rPr>
            <w:t>(Ladha et al., 2020)</w:t>
          </w:r>
          <w:r w:rsidR="003C168E" w:rsidRPr="0096205B">
            <w:rPr>
              <w:rFonts w:asciiTheme="minorHAnsi" w:hAnsiTheme="minorHAnsi"/>
              <w:lang w:val="en-US"/>
            </w:rPr>
            <w:fldChar w:fldCharType="end"/>
          </w:r>
        </w:sdtContent>
      </w:sdt>
      <w:r w:rsidRPr="0096205B">
        <w:rPr>
          <w:rFonts w:asciiTheme="minorHAnsi" w:hAnsiTheme="minorHAnsi"/>
          <w:lang w:val="en-US"/>
        </w:rPr>
        <w:t>. Further, our expert elicitation-based study highlighted that t</w:t>
      </w:r>
      <w:r w:rsidRPr="0096205B">
        <w:rPr>
          <w:rFonts w:asciiTheme="minorHAnsi" w:hAnsiTheme="minorHAnsi"/>
          <w:sz w:val="23"/>
          <w:szCs w:val="23"/>
          <w:lang w:val="en-US"/>
        </w:rPr>
        <w:t xml:space="preserve">he </w:t>
      </w:r>
      <w:r w:rsidRPr="0096205B">
        <w:rPr>
          <w:rFonts w:asciiTheme="minorHAnsi" w:hAnsiTheme="minorHAnsi"/>
          <w:lang w:val="en-US"/>
        </w:rPr>
        <w:t xml:space="preserve">COVID-19 pandemic </w:t>
      </w:r>
      <w:r w:rsidRPr="0096205B">
        <w:rPr>
          <w:rFonts w:asciiTheme="minorHAnsi" w:hAnsiTheme="minorHAnsi"/>
          <w:sz w:val="23"/>
          <w:szCs w:val="23"/>
          <w:lang w:val="en-US"/>
        </w:rPr>
        <w:t>negatively impacted most SDGs</w:t>
      </w:r>
      <w:r w:rsidR="003C168E" w:rsidRPr="0096205B">
        <w:rPr>
          <w:rFonts w:asciiTheme="minorHAnsi" w:hAnsiTheme="minorHAnsi"/>
          <w:sz w:val="23"/>
          <w:szCs w:val="23"/>
          <w:lang w:val="en-US"/>
        </w:rPr>
        <w:t xml:space="preserve"> </w:t>
      </w:r>
      <w:sdt>
        <w:sdtPr>
          <w:rPr>
            <w:rFonts w:asciiTheme="minorHAnsi" w:hAnsiTheme="minorHAnsi"/>
            <w:sz w:val="23"/>
            <w:szCs w:val="23"/>
            <w:lang w:val="en-US"/>
          </w:rPr>
          <w:alias w:val="Don't edit this field"/>
          <w:tag w:val="CitaviPlaceholder#98324003-e888-45fe-8814-8532ac64885b"/>
          <w:id w:val="190738634"/>
          <w:placeholder>
            <w:docPart w:val="DefaultPlaceholder_-1854013440"/>
          </w:placeholder>
        </w:sdtPr>
        <w:sdtContent>
          <w:r w:rsidR="003C168E" w:rsidRPr="0096205B">
            <w:rPr>
              <w:rFonts w:asciiTheme="minorHAnsi" w:hAnsiTheme="minorHAnsi"/>
              <w:sz w:val="23"/>
              <w:szCs w:val="23"/>
              <w:lang w:val="en-US"/>
            </w:rPr>
            <w:fldChar w:fldCharType="begin"/>
          </w:r>
          <w:r w:rsidR="003C168E" w:rsidRPr="0096205B">
            <w:rPr>
              <w:rFonts w:asciiTheme="minorHAnsi" w:hAnsiTheme="minorHAnsi"/>
              <w:sz w:val="23"/>
              <w:szCs w:val="23"/>
              <w:lang w:val="en-US"/>
            </w:rPr>
            <w:instrText>ADDIN CitaviPlaceholder{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}</w:instrText>
          </w:r>
          <w:r w:rsidR="003C168E" w:rsidRPr="0096205B">
            <w:rPr>
              <w:rFonts w:asciiTheme="minorHAnsi" w:hAnsiTheme="minorHAnsi"/>
              <w:sz w:val="23"/>
              <w:szCs w:val="23"/>
              <w:lang w:val="en-US"/>
            </w:rPr>
            <w:fldChar w:fldCharType="separate"/>
          </w:r>
          <w:r w:rsidR="003C168E" w:rsidRPr="0096205B">
            <w:rPr>
              <w:rFonts w:asciiTheme="minorHAnsi" w:hAnsiTheme="minorHAnsi"/>
              <w:sz w:val="23"/>
              <w:szCs w:val="23"/>
              <w:lang w:val="en-US"/>
            </w:rPr>
            <w:t>(Pradhan et al., 2021a)</w:t>
          </w:r>
          <w:r w:rsidR="003C168E" w:rsidRPr="0096205B">
            <w:rPr>
              <w:rFonts w:asciiTheme="minorHAnsi" w:hAnsiTheme="minorHAnsi"/>
              <w:sz w:val="23"/>
              <w:szCs w:val="23"/>
              <w:lang w:val="en-US"/>
            </w:rPr>
            <w:fldChar w:fldCharType="end"/>
          </w:r>
        </w:sdtContent>
      </w:sdt>
      <w:r w:rsidRPr="0096205B">
        <w:rPr>
          <w:rFonts w:asciiTheme="minorHAnsi" w:hAnsiTheme="minorHAnsi"/>
          <w:lang w:val="en-US"/>
        </w:rPr>
        <w:t xml:space="preserve">. </w:t>
      </w:r>
      <w:r w:rsidRPr="0096205B">
        <w:rPr>
          <w:rFonts w:asciiTheme="minorHAnsi" w:hAnsiTheme="minorHAnsi"/>
          <w:sz w:val="23"/>
          <w:szCs w:val="23"/>
          <w:lang w:val="en-US"/>
        </w:rPr>
        <w:t>However, it also opened an opportunity for sustainable</w:t>
      </w:r>
      <w:r w:rsidRPr="0096205B">
        <w:rPr>
          <w:rFonts w:asciiTheme="minorHAnsi" w:hAnsiTheme="minorHAnsi"/>
          <w:sz w:val="20"/>
          <w:szCs w:val="20"/>
          <w:lang w:val="en-US"/>
        </w:rPr>
        <w:t xml:space="preserve"> </w:t>
      </w:r>
      <w:r w:rsidRPr="0096205B">
        <w:rPr>
          <w:rFonts w:asciiTheme="minorHAnsi" w:hAnsiTheme="minorHAnsi"/>
          <w:sz w:val="23"/>
          <w:szCs w:val="23"/>
          <w:lang w:val="en-US"/>
        </w:rPr>
        <w:t>transformation, which was short-lived.</w:t>
      </w:r>
    </w:p>
    <w:p w14:paraId="04AFC65E" w14:textId="77777777" w:rsidR="00317D68" w:rsidRPr="0096205B" w:rsidRDefault="00317D68" w:rsidP="00317D68">
      <w:pPr>
        <w:pStyle w:val="Heading3"/>
        <w:rPr>
          <w:rFonts w:asciiTheme="minorHAnsi" w:hAnsiTheme="minorHAnsi"/>
          <w:lang w:val="en-US"/>
        </w:rPr>
      </w:pPr>
      <w:bookmarkStart w:id="76" w:name="_5z1axtsh7e2d" w:colFirst="0" w:colLast="0"/>
      <w:bookmarkEnd w:id="76"/>
      <w:r w:rsidRPr="0096205B">
        <w:rPr>
          <w:rFonts w:asciiTheme="minorHAnsi" w:hAnsiTheme="minorHAnsi"/>
          <w:lang w:val="en-US"/>
        </w:rPr>
        <w:t>8.3.2 SDGs and bioeconomy interlinkage</w:t>
      </w:r>
    </w:p>
    <w:p w14:paraId="6659C4E2" w14:textId="118D2813" w:rsidR="00317D68" w:rsidRPr="0096205B" w:rsidRDefault="00317D68" w:rsidP="00317D68">
      <w:pPr>
        <w:rPr>
          <w:rFonts w:asciiTheme="minorHAnsi" w:hAnsiTheme="minorHAnsi"/>
          <w:lang w:val="en-US"/>
        </w:rPr>
      </w:pPr>
      <w:r w:rsidRPr="0096205B">
        <w:rPr>
          <w:rFonts w:asciiTheme="minorHAnsi" w:hAnsiTheme="minorHAnsi"/>
          <w:lang w:val="en-US"/>
        </w:rPr>
        <w:t xml:space="preserve">Our statistical analysis of interlinkages between bioeconomy and SDGs indicates a consistent level of synergies and trade-offs between principles and goals at the European level (Figure </w:t>
      </w:r>
      <w:r w:rsidR="00ED7A73" w:rsidRPr="0096205B">
        <w:rPr>
          <w:rFonts w:asciiTheme="minorHAnsi" w:hAnsiTheme="minorHAnsi"/>
          <w:lang w:val="en-US"/>
        </w:rPr>
        <w:t>8.</w:t>
      </w:r>
      <w:r w:rsidRPr="0096205B">
        <w:rPr>
          <w:rFonts w:asciiTheme="minorHAnsi" w:hAnsiTheme="minorHAnsi"/>
          <w:lang w:val="en-US"/>
        </w:rPr>
        <w:t xml:space="preserve">2). </w:t>
      </w:r>
      <w:r w:rsidRPr="0096205B">
        <w:rPr>
          <w:rFonts w:asciiTheme="minorHAnsi" w:hAnsiTheme="minorHAnsi"/>
          <w:lang w:val="en-US"/>
        </w:rPr>
        <w:lastRenderedPageBreak/>
        <w:t xml:space="preserve">Hence, the implementation of a bioeconomy is facing constant challenges, which may negatively impact the SDGs and vice versa. On average, however, synergies outweigh trade-offs implying that the indicators are more coherent than conflicting, which is a positive starting point for a joint action plan to achieve both agendas. </w:t>
      </w:r>
    </w:p>
    <w:p w14:paraId="1CE30FE9" w14:textId="77777777" w:rsidR="00317D68" w:rsidRPr="0096205B" w:rsidRDefault="00317D68" w:rsidP="00317D68">
      <w:pPr>
        <w:rPr>
          <w:rFonts w:asciiTheme="minorHAnsi" w:hAnsiTheme="minorHAnsi"/>
          <w:lang w:val="en-US"/>
        </w:rPr>
      </w:pPr>
      <w:r w:rsidRPr="0096205B">
        <w:rPr>
          <w:rFonts w:asciiTheme="minorHAnsi" w:hAnsiTheme="minorHAnsi"/>
          <w:lang w:val="en-US"/>
        </w:rPr>
        <w:t>In particular, improvements in bioeconomy principles 8 and 10 have significant synergy with all SDGs. Consequently, enhanced cooperation and sharing of resources, skills and technologies among European countries without hampering their local economies but rather supporting them via the trade of biomass and related technologies will significantly contribute to SDG achievements. Similarly, improvements in SDGs 6 and 7 have substantial positive impacts on most of the bioeconomy principles. However, our analysis also reveals a non-neglectable number of trade-offs. For example, we observe the negative impacts of the proportion of members of developing countries in international organisations [SDG 16] with coherent policies, and regulations in the bioeconomy sectors [P6]. This indicates the pressures of European countries and policymakers to pursue international commitments while simultaneously improving bioeconomy commitments and disbursement.</w:t>
      </w:r>
    </w:p>
    <w:p w14:paraId="4DE61025" w14:textId="13B25C99" w:rsidR="00317D68" w:rsidRPr="0096205B" w:rsidRDefault="00317D68" w:rsidP="00317D68">
      <w:pPr>
        <w:rPr>
          <w:rFonts w:asciiTheme="minorHAnsi" w:hAnsiTheme="minorHAnsi"/>
          <w:lang w:val="en-US"/>
        </w:rPr>
      </w:pPr>
      <w:r w:rsidRPr="0096205B">
        <w:rPr>
          <w:rFonts w:asciiTheme="minorHAnsi" w:hAnsiTheme="minorHAnsi"/>
          <w:lang w:val="en-US"/>
        </w:rPr>
        <w:t>The variation in synergies and trade-offs is actually low at the European level but increases at the country level. Despite similarities among the countries, the increase in differences suggests that envisioned improvements in both agendas are highly country-specific, requiring the multi-criteria analysis to be conducted at the country level (see section 8.3.4</w:t>
      </w:r>
      <w:r w:rsidR="00ED7A73" w:rsidRPr="0096205B">
        <w:rPr>
          <w:rFonts w:asciiTheme="minorHAnsi" w:hAnsiTheme="minorHAnsi"/>
          <w:lang w:val="en-US"/>
        </w:rPr>
        <w:t xml:space="preserve"> below</w:t>
      </w:r>
      <w:r w:rsidRPr="0096205B">
        <w:rPr>
          <w:rFonts w:asciiTheme="minorHAnsi" w:hAnsiTheme="minorHAnsi"/>
          <w:lang w:val="en-US"/>
        </w:rPr>
        <w:t>).</w:t>
      </w:r>
    </w:p>
    <w:p w14:paraId="0E06459E" w14:textId="77777777" w:rsidR="00317D68" w:rsidRPr="0096205B" w:rsidRDefault="00317D68" w:rsidP="00317D68">
      <w:pPr>
        <w:keepNext/>
        <w:rPr>
          <w:rFonts w:asciiTheme="minorHAnsi" w:hAnsiTheme="minorHAnsi"/>
          <w:lang w:val="en-US"/>
        </w:rPr>
      </w:pPr>
      <w:r w:rsidRPr="0096205B">
        <w:rPr>
          <w:rFonts w:asciiTheme="minorHAnsi" w:hAnsiTheme="minorHAnsi"/>
          <w:noProof/>
          <w:lang w:val="en-US" w:eastAsia="en-US"/>
        </w:rPr>
        <w:lastRenderedPageBreak/>
        <w:drawing>
          <wp:inline distT="0" distB="0" distL="0" distR="0" wp14:anchorId="187DF980" wp14:editId="33D96CDB">
            <wp:extent cx="5733415" cy="6070600"/>
            <wp:effectExtent l="0" t="0" r="63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E.Princ-SDG.goal_correlation_Portrai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3415" cy="6070600"/>
                    </a:xfrm>
                    <a:prstGeom prst="rect">
                      <a:avLst/>
                    </a:prstGeom>
                  </pic:spPr>
                </pic:pic>
              </a:graphicData>
            </a:graphic>
          </wp:inline>
        </w:drawing>
      </w:r>
    </w:p>
    <w:p w14:paraId="21A980A3" w14:textId="3B7651D7" w:rsidR="00317D68" w:rsidRPr="0096205B" w:rsidRDefault="00317D68" w:rsidP="00ED7A73">
      <w:pPr>
        <w:pStyle w:val="Figurecaption"/>
        <w:rPr>
          <w:rFonts w:asciiTheme="minorHAnsi" w:hAnsiTheme="minorHAnsi"/>
        </w:rPr>
      </w:pPr>
      <w:r w:rsidRPr="0096205B">
        <w:rPr>
          <w:rFonts w:asciiTheme="minorHAnsi" w:hAnsiTheme="minorHAnsi"/>
        </w:rPr>
        <w:t>Figure</w:t>
      </w:r>
      <w:r w:rsidR="00DD4788" w:rsidRPr="0096205B">
        <w:rPr>
          <w:rFonts w:asciiTheme="minorHAnsi" w:hAnsiTheme="minorHAnsi"/>
        </w:rPr>
        <w:t xml:space="preserve"> </w:t>
      </w:r>
      <w:r w:rsidR="00ED7A73" w:rsidRPr="0096205B">
        <w:rPr>
          <w:rFonts w:asciiTheme="minorHAnsi" w:hAnsiTheme="minorHAnsi"/>
        </w:rPr>
        <w:t>8</w:t>
      </w:r>
      <w:r w:rsidR="00DD4788" w:rsidRPr="0096205B">
        <w:rPr>
          <w:rFonts w:asciiTheme="minorHAnsi" w:hAnsiTheme="minorHAnsi"/>
        </w:rPr>
        <w:t>.2</w:t>
      </w:r>
      <w:r w:rsidRPr="0096205B">
        <w:rPr>
          <w:rFonts w:asciiTheme="minorHAnsi" w:hAnsiTheme="minorHAnsi"/>
        </w:rPr>
        <w:t>: Observed interactions between bioeconomy principles and Sustainable Development Goals (SDGs) at the European level: The colors represent the shares of synergies (blue), not-classified (yellow), and trade-offs (red). The numbers in the boxes represent the number of indicator data pairs used for the analysis. The SDGs are represented with the icons on the left.</w:t>
      </w:r>
    </w:p>
    <w:p w14:paraId="074C6560" w14:textId="77777777" w:rsidR="00317D68" w:rsidRPr="0096205B" w:rsidRDefault="00317D68" w:rsidP="00317D68">
      <w:pPr>
        <w:pStyle w:val="Heading3"/>
        <w:rPr>
          <w:rFonts w:asciiTheme="minorHAnsi" w:hAnsiTheme="minorHAnsi"/>
          <w:lang w:val="en-US"/>
        </w:rPr>
      </w:pPr>
      <w:bookmarkStart w:id="77" w:name="_7lfs9kla9l8d" w:colFirst="0" w:colLast="0"/>
      <w:bookmarkEnd w:id="77"/>
      <w:r w:rsidRPr="0096205B">
        <w:rPr>
          <w:rFonts w:asciiTheme="minorHAnsi" w:hAnsiTheme="minorHAnsi"/>
          <w:lang w:val="en-US"/>
        </w:rPr>
        <w:t>8.3.3 EU bioeconomy strategies/policy and SDGs</w:t>
      </w:r>
    </w:p>
    <w:p w14:paraId="18D9BE4A" w14:textId="718307D2" w:rsidR="00317D68" w:rsidRPr="0096205B" w:rsidRDefault="00317D68" w:rsidP="00317D68">
      <w:pPr>
        <w:rPr>
          <w:rFonts w:asciiTheme="minorHAnsi" w:hAnsiTheme="minorHAnsi"/>
          <w:lang w:val="en-US"/>
        </w:rPr>
      </w:pPr>
      <w:r w:rsidRPr="0096205B">
        <w:rPr>
          <w:rFonts w:asciiTheme="minorHAnsi" w:hAnsiTheme="minorHAnsi"/>
          <w:lang w:val="en-US"/>
        </w:rPr>
        <w:t xml:space="preserve">An increasing number of European countries have implemented bioeconomy strategies and documented these efforts in their national strategy papers. The bioeconomy is further at the centre of EU sustainable development strategies to contribute to many SDGs. Currently, there are ten EU-member countries with published bioeconomy policies: Austria, Czech Republic, Finland, France, Germany, Ireland, Italy, Latvia, Netherlands, and Spain, as well as two non-EU members but within the geographic borders: Norway </w:t>
      </w:r>
      <w:r w:rsidR="00D74CEB" w:rsidRPr="0096205B">
        <w:rPr>
          <w:rFonts w:asciiTheme="minorHAnsi" w:hAnsiTheme="minorHAnsi"/>
          <w:lang w:val="en-US"/>
        </w:rPr>
        <w:t>and the United Kingdom</w:t>
      </w:r>
      <w:r w:rsidR="00ED7A73" w:rsidRPr="0096205B">
        <w:rPr>
          <w:rFonts w:asciiTheme="minorHAnsi" w:hAnsiTheme="minorHAnsi"/>
          <w:lang w:val="en-US"/>
        </w:rPr>
        <w:t xml:space="preserve"> (Figure 8.3A)</w:t>
      </w:r>
      <w:r w:rsidRPr="0096205B">
        <w:rPr>
          <w:rFonts w:asciiTheme="minorHAnsi" w:hAnsiTheme="minorHAnsi"/>
          <w:lang w:val="en-US"/>
        </w:rPr>
        <w:t xml:space="preserve">. Some of these </w:t>
      </w:r>
      <w:r w:rsidRPr="0096205B">
        <w:rPr>
          <w:rFonts w:asciiTheme="minorHAnsi" w:hAnsiTheme="minorHAnsi"/>
          <w:lang w:val="en-US"/>
        </w:rPr>
        <w:lastRenderedPageBreak/>
        <w:t>countries have already revised strategies, resulting in multiple publishing years, some publish only in native languages, and others have their strategies still under development.</w:t>
      </w:r>
    </w:p>
    <w:p w14:paraId="7465C903" w14:textId="0302AC90" w:rsidR="00317D68" w:rsidRPr="0096205B" w:rsidRDefault="00317D68" w:rsidP="00317D68">
      <w:pPr>
        <w:rPr>
          <w:rFonts w:asciiTheme="minorHAnsi" w:hAnsiTheme="minorHAnsi"/>
          <w:lang w:val="en-US"/>
        </w:rPr>
      </w:pPr>
      <w:r w:rsidRPr="0096205B">
        <w:rPr>
          <w:rFonts w:asciiTheme="minorHAnsi" w:hAnsiTheme="minorHAnsi"/>
          <w:lang w:val="en-US"/>
        </w:rPr>
        <w:t>Applying content analysing techniques using a lexical search program, we examined ten European national bioeconomy strategies and the EU strategy paper regarding their SDG target representation. Each of the 169 SDG targets is defined by a set of keywords. The analysis results in text passages within each strategy paper matched to at least one SDG target. This translates into a frequency of SDG goals and target representation within ea</w:t>
      </w:r>
      <w:r w:rsidR="00D74CEB" w:rsidRPr="0096205B">
        <w:rPr>
          <w:rFonts w:asciiTheme="minorHAnsi" w:hAnsiTheme="minorHAnsi"/>
          <w:lang w:val="en-US"/>
        </w:rPr>
        <w:t xml:space="preserve">ch bioeconomy strategy (Figure </w:t>
      </w:r>
      <w:r w:rsidR="00ED7A73" w:rsidRPr="0096205B">
        <w:rPr>
          <w:rFonts w:asciiTheme="minorHAnsi" w:hAnsiTheme="minorHAnsi"/>
          <w:lang w:val="en-US"/>
        </w:rPr>
        <w:t>8.3</w:t>
      </w:r>
      <w:r w:rsidRPr="0096205B">
        <w:rPr>
          <w:rFonts w:asciiTheme="minorHAnsi" w:hAnsiTheme="minorHAnsi"/>
          <w:lang w:val="en-US"/>
        </w:rPr>
        <w:t>).</w:t>
      </w:r>
    </w:p>
    <w:p w14:paraId="7FDD77C4" w14:textId="77777777" w:rsidR="00317D68" w:rsidRPr="0096205B" w:rsidRDefault="00317D68" w:rsidP="00317D68">
      <w:pPr>
        <w:rPr>
          <w:rFonts w:asciiTheme="minorHAnsi" w:hAnsiTheme="minorHAnsi"/>
          <w:sz w:val="24"/>
          <w:szCs w:val="24"/>
        </w:rPr>
      </w:pPr>
      <w:r w:rsidRPr="0096205B">
        <w:rPr>
          <w:rFonts w:asciiTheme="minorHAnsi" w:hAnsiTheme="minorHAnsi"/>
          <w:noProof/>
          <w:sz w:val="24"/>
          <w:szCs w:val="24"/>
          <w:lang w:val="en-US" w:eastAsia="en-US"/>
        </w:rPr>
        <w:drawing>
          <wp:inline distT="114300" distB="114300" distL="114300" distR="114300" wp14:anchorId="26016322" wp14:editId="1E44D3C3">
            <wp:extent cx="5731200" cy="32512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a:stretch>
                      <a:fillRect/>
                    </a:stretch>
                  </pic:blipFill>
                  <pic:spPr>
                    <a:xfrm>
                      <a:off x="0" y="0"/>
                      <a:ext cx="5731200" cy="3251200"/>
                    </a:xfrm>
                    <a:prstGeom prst="rect">
                      <a:avLst/>
                    </a:prstGeom>
                    <a:ln/>
                  </pic:spPr>
                </pic:pic>
              </a:graphicData>
            </a:graphic>
          </wp:inline>
        </w:drawing>
      </w:r>
    </w:p>
    <w:p w14:paraId="6E4887D2" w14:textId="111D327C" w:rsidR="00317D68" w:rsidRPr="0096205B" w:rsidRDefault="00DD4788" w:rsidP="00ED7A73">
      <w:pPr>
        <w:pStyle w:val="Figurecaption"/>
        <w:rPr>
          <w:rFonts w:asciiTheme="minorHAnsi" w:hAnsiTheme="minorHAnsi"/>
        </w:rPr>
      </w:pPr>
      <w:r w:rsidRPr="0096205B">
        <w:rPr>
          <w:rFonts w:asciiTheme="minorHAnsi" w:hAnsiTheme="minorHAnsi"/>
        </w:rPr>
        <w:t xml:space="preserve">Figure </w:t>
      </w:r>
      <w:r w:rsidR="00ED7A73" w:rsidRPr="0096205B">
        <w:rPr>
          <w:rFonts w:asciiTheme="minorHAnsi" w:hAnsiTheme="minorHAnsi"/>
        </w:rPr>
        <w:t>8.3</w:t>
      </w:r>
      <w:r w:rsidR="00317D68" w:rsidRPr="0096205B">
        <w:rPr>
          <w:rFonts w:asciiTheme="minorHAnsi" w:hAnsiTheme="minorHAnsi"/>
        </w:rPr>
        <w:t>: SDG representation in (A) the national bioeconomy strategies and (B) the EU bioeconomy strategy: Country names are abbreviated according to UN country coding- The colouring is according to the UN colour coding of SDGs. Countries mapped in dark grey have published national bioeconomy strategies in English, except Czechia and Spain. Countries in light grey colour have bioeconomy strategies under development.</w:t>
      </w:r>
    </w:p>
    <w:p w14:paraId="6F8F7999" w14:textId="77777777" w:rsidR="00317D68" w:rsidRPr="0096205B" w:rsidRDefault="00317D68" w:rsidP="00317D68">
      <w:pPr>
        <w:rPr>
          <w:rFonts w:asciiTheme="minorHAnsi" w:hAnsiTheme="minorHAnsi"/>
          <w:lang w:val="en-US"/>
        </w:rPr>
      </w:pPr>
      <w:r w:rsidRPr="0096205B">
        <w:rPr>
          <w:rFonts w:asciiTheme="minorHAnsi" w:hAnsiTheme="minorHAnsi"/>
          <w:lang w:val="en-US"/>
        </w:rPr>
        <w:t>The SDG representation shows similarities and differences among the countries compared to the overarching EU strategy. SDG 2, 8, 9 and 12, as well as the targets 2.4</w:t>
      </w:r>
      <w:r w:rsidRPr="0096205B">
        <w:rPr>
          <w:rStyle w:val="FootnoteReference"/>
          <w:rFonts w:asciiTheme="minorHAnsi" w:hAnsiTheme="minorHAnsi"/>
          <w:lang w:val="en-US"/>
        </w:rPr>
        <w:footnoteReference w:id="6"/>
      </w:r>
      <w:r w:rsidRPr="0096205B">
        <w:rPr>
          <w:rFonts w:asciiTheme="minorHAnsi" w:hAnsiTheme="minorHAnsi"/>
          <w:lang w:val="en-US"/>
        </w:rPr>
        <w:t>, 8.3</w:t>
      </w:r>
      <w:r w:rsidRPr="0096205B">
        <w:rPr>
          <w:rStyle w:val="FootnoteReference"/>
          <w:rFonts w:asciiTheme="minorHAnsi" w:hAnsiTheme="minorHAnsi"/>
          <w:lang w:val="en-US"/>
        </w:rPr>
        <w:footnoteReference w:id="7"/>
      </w:r>
      <w:r w:rsidRPr="0096205B">
        <w:rPr>
          <w:rFonts w:asciiTheme="minorHAnsi" w:hAnsiTheme="minorHAnsi"/>
          <w:lang w:val="en-US"/>
        </w:rPr>
        <w:t>, 9.4</w:t>
      </w:r>
      <w:r w:rsidRPr="0096205B">
        <w:rPr>
          <w:rStyle w:val="FootnoteReference"/>
          <w:rFonts w:asciiTheme="minorHAnsi" w:hAnsiTheme="minorHAnsi"/>
          <w:lang w:val="en-US"/>
        </w:rPr>
        <w:footnoteReference w:id="8"/>
      </w:r>
      <w:r w:rsidRPr="0096205B">
        <w:rPr>
          <w:rFonts w:asciiTheme="minorHAnsi" w:hAnsiTheme="minorHAnsi"/>
          <w:lang w:val="en-US"/>
        </w:rPr>
        <w:t xml:space="preserve"> and 12.2</w:t>
      </w:r>
      <w:r w:rsidRPr="0096205B">
        <w:rPr>
          <w:rStyle w:val="FootnoteReference"/>
          <w:rFonts w:asciiTheme="minorHAnsi" w:hAnsiTheme="minorHAnsi"/>
          <w:lang w:val="en-US"/>
        </w:rPr>
        <w:footnoteReference w:id="9"/>
      </w:r>
      <w:r w:rsidRPr="0096205B">
        <w:rPr>
          <w:rFonts w:asciiTheme="minorHAnsi" w:hAnsiTheme="minorHAnsi"/>
          <w:lang w:val="en-US"/>
        </w:rPr>
        <w:t>, are highly represented in each national strategy. This finding is in line with the presentation of the SDGs in the EU Bioeconomy Strategy. In contrast, SDG 7 (and target 7.2</w:t>
      </w:r>
      <w:r w:rsidRPr="0096205B">
        <w:rPr>
          <w:rStyle w:val="FootnoteReference"/>
          <w:rFonts w:asciiTheme="minorHAnsi" w:hAnsiTheme="minorHAnsi"/>
          <w:lang w:val="en-US"/>
        </w:rPr>
        <w:footnoteReference w:id="10"/>
      </w:r>
      <w:r w:rsidRPr="0096205B">
        <w:rPr>
          <w:rFonts w:asciiTheme="minorHAnsi" w:hAnsiTheme="minorHAnsi"/>
          <w:lang w:val="en-US"/>
        </w:rPr>
        <w:t xml:space="preserve">) is one of the goals (targets) mentioned relatively frequently by individual policies but not as much at the </w:t>
      </w:r>
      <w:r w:rsidRPr="0096205B">
        <w:rPr>
          <w:rFonts w:asciiTheme="minorHAnsi" w:hAnsiTheme="minorHAnsi"/>
          <w:lang w:val="en-US"/>
        </w:rPr>
        <w:lastRenderedPageBreak/>
        <w:t>supranational level. SDG 15, the most frequently mentioned goal in the EU strategy, is, however, underrepresented in national strategies. Despite the direct link to the other environment-related SDGs, these have been severely neglected in all strategy papers, and SDG 5 is never mentioned.</w:t>
      </w:r>
    </w:p>
    <w:p w14:paraId="6E38DB97" w14:textId="5143E8C8" w:rsidR="00317D68" w:rsidRPr="0096205B" w:rsidRDefault="00317D68" w:rsidP="00317D68">
      <w:pPr>
        <w:spacing w:before="240"/>
        <w:rPr>
          <w:rFonts w:asciiTheme="minorHAnsi" w:hAnsiTheme="minorHAnsi"/>
          <w:lang w:val="en-US"/>
        </w:rPr>
      </w:pPr>
      <w:r w:rsidRPr="0096205B">
        <w:rPr>
          <w:rFonts w:asciiTheme="minorHAnsi" w:hAnsiTheme="minorHAnsi"/>
          <w:lang w:val="en-US"/>
        </w:rPr>
        <w:t>Whether the frequency of goals and target mentioned in strategies reflects their urgency for development remains. Therefore, based on the publication year, we compared the results to the SDG performance of the Sustainable Development Reports published by Sachs et al.</w:t>
      </w:r>
      <w:r w:rsidR="00ED7A73" w:rsidRPr="0096205B">
        <w:rPr>
          <w:rFonts w:asciiTheme="minorHAnsi" w:hAnsiTheme="minorHAnsi"/>
          <w:lang w:val="en-US"/>
        </w:rPr>
        <w:t xml:space="preserve"> </w:t>
      </w:r>
      <w:sdt>
        <w:sdtPr>
          <w:rPr>
            <w:rFonts w:asciiTheme="minorHAnsi" w:hAnsiTheme="minorHAnsi"/>
            <w:lang w:val="en-US"/>
          </w:rPr>
          <w:alias w:val="Don't edit this field"/>
          <w:tag w:val="CitaviPlaceholder#f9898e86-650b-4e8a-81fc-96e030652f8b"/>
          <w:id w:val="-1684049841"/>
          <w:placeholder>
            <w:docPart w:val="DefaultPlaceholder_-1854013440"/>
          </w:placeholder>
        </w:sdtPr>
        <w:sdtContent>
          <w:r w:rsidR="008C72A4" w:rsidRPr="0096205B">
            <w:rPr>
              <w:rFonts w:asciiTheme="minorHAnsi" w:hAnsiTheme="minorHAnsi"/>
              <w:lang w:val="en-US"/>
            </w:rPr>
            <w:fldChar w:fldCharType="begin"/>
          </w:r>
          <w:r w:rsidR="008C72A4" w:rsidRPr="0096205B">
            <w:rPr>
              <w:rFonts w:asciiTheme="minorHAnsi" w:hAnsiTheme="minorHAnsi"/>
              <w:lang w:val="en-US"/>
            </w:rPr>
            <w:instrText>ADDIN CitaviPlaceholder{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}</w:instrText>
          </w:r>
          <w:r w:rsidR="008C72A4" w:rsidRPr="0096205B">
            <w:rPr>
              <w:rFonts w:asciiTheme="minorHAnsi" w:hAnsiTheme="minorHAnsi"/>
              <w:lang w:val="en-US"/>
            </w:rPr>
            <w:fldChar w:fldCharType="separate"/>
          </w:r>
          <w:r w:rsidR="008C72A4" w:rsidRPr="0096205B">
            <w:rPr>
              <w:rFonts w:asciiTheme="minorHAnsi" w:hAnsiTheme="minorHAnsi"/>
              <w:lang w:val="en-US"/>
            </w:rPr>
            <w:t>(2022)</w:t>
          </w:r>
          <w:r w:rsidR="008C72A4" w:rsidRPr="0096205B">
            <w:rPr>
              <w:rFonts w:asciiTheme="minorHAnsi" w:hAnsiTheme="minorHAnsi"/>
              <w:lang w:val="en-US"/>
            </w:rPr>
            <w:fldChar w:fldCharType="end"/>
          </w:r>
        </w:sdtContent>
      </w:sdt>
      <w:r w:rsidR="008C72A4" w:rsidRPr="0096205B">
        <w:rPr>
          <w:rFonts w:asciiTheme="minorHAnsi" w:hAnsiTheme="minorHAnsi"/>
          <w:lang w:val="en-US"/>
        </w:rPr>
        <w:t xml:space="preserve"> </w:t>
      </w:r>
      <w:r w:rsidR="00ED7A73" w:rsidRPr="0096205B">
        <w:rPr>
          <w:rFonts w:asciiTheme="minorHAnsi" w:hAnsiTheme="minorHAnsi"/>
          <w:color w:val="000000"/>
          <w:lang w:val="en-GB"/>
        </w:rPr>
        <w:t>based on the publication year</w:t>
      </w:r>
      <w:r w:rsidRPr="0096205B">
        <w:rPr>
          <w:rFonts w:asciiTheme="minorHAnsi" w:hAnsiTheme="minorHAnsi"/>
          <w:lang w:val="en-US"/>
        </w:rPr>
        <w:t>. The higher the performance score of an SDG, the further the country has accomplished the goal's development. The three most discussed SDGs exhibit relatively high-performance scores. For example, Austria, the country with the highest representation of SDG 6 among all strat</w:t>
      </w:r>
      <w:r w:rsidR="00ED7A73" w:rsidRPr="0096205B">
        <w:rPr>
          <w:rFonts w:asciiTheme="minorHAnsi" w:hAnsiTheme="minorHAnsi"/>
          <w:lang w:val="en-US"/>
        </w:rPr>
        <w:t>egies, has an SDG 6 score of 92.</w:t>
      </w:r>
      <w:r w:rsidRPr="0096205B">
        <w:rPr>
          <w:rFonts w:asciiTheme="minorHAnsi" w:hAnsiTheme="minorHAnsi"/>
          <w:lang w:val="en-US"/>
        </w:rPr>
        <w:t>4%. Despite the potential to improve climate actions through bioeconomy, SDG 13 is rarely mentioned in the Austrian bioeconomy strategy, even though it has a low SDG score of 53.9% and needs urgent development. This contradiction is no exception and applies equally to almost all strategies.</w:t>
      </w:r>
    </w:p>
    <w:p w14:paraId="164D172F" w14:textId="77777777" w:rsidR="00317D68" w:rsidRPr="0096205B" w:rsidRDefault="00317D68" w:rsidP="00317D68">
      <w:pPr>
        <w:spacing w:before="240"/>
        <w:rPr>
          <w:rFonts w:asciiTheme="minorHAnsi" w:hAnsiTheme="minorHAnsi"/>
          <w:lang w:val="en-US"/>
        </w:rPr>
      </w:pPr>
      <w:r w:rsidRPr="0096205B">
        <w:rPr>
          <w:rFonts w:asciiTheme="minorHAnsi" w:hAnsiTheme="minorHAnsi"/>
          <w:lang w:val="en-US"/>
        </w:rPr>
        <w:t>The discrepancies between the strategies indicate that the EU member countries, European countries and other non-European nations (such as G20 nations which have already published strategies) should promote a common understanding of bioeconomy objectives and strategies. Countries should revise their national plans and refrain from mainstreaming some goals at the expense of others. To increase the importance of the bioeconomy as an effective global tool for achieving the SDGs, it is essential to approach them holistically, taking into account synergies and trade-offs.</w:t>
      </w:r>
      <w:bookmarkStart w:id="78" w:name="_ao00yncut02r" w:colFirst="0" w:colLast="0"/>
      <w:bookmarkEnd w:id="78"/>
      <w:del w:id="79" w:author="Stefan Giljum" w:date="2022-12-16T08:51:00Z">
        <w:r w:rsidRPr="0096205B">
          <w:rPr>
            <w:rFonts w:asciiTheme="minorHAnsi" w:hAnsiTheme="minorHAnsi"/>
            <w:lang w:val="en-US"/>
          </w:rPr>
          <w:delText xml:space="preserve"> </w:delText>
        </w:r>
      </w:del>
    </w:p>
    <w:p w14:paraId="267F2C22" w14:textId="77777777" w:rsidR="00317D68" w:rsidRPr="0096205B" w:rsidRDefault="00317D68" w:rsidP="00317D68">
      <w:pPr>
        <w:pStyle w:val="Heading3"/>
        <w:rPr>
          <w:rFonts w:asciiTheme="minorHAnsi" w:hAnsiTheme="minorHAnsi"/>
          <w:lang w:val="en-US"/>
        </w:rPr>
      </w:pPr>
      <w:r w:rsidRPr="0096205B">
        <w:rPr>
          <w:rFonts w:asciiTheme="minorHAnsi" w:hAnsiTheme="minorHAnsi"/>
          <w:lang w:val="en-US"/>
        </w:rPr>
        <w:t>8.3.4 Multi-Criteria Assessment</w:t>
      </w:r>
    </w:p>
    <w:p w14:paraId="0AE64A78" w14:textId="252D0B06" w:rsidR="00317D68" w:rsidRPr="0096205B" w:rsidRDefault="00317D68" w:rsidP="00317D68">
      <w:pPr>
        <w:rPr>
          <w:rFonts w:asciiTheme="minorHAnsi" w:hAnsiTheme="minorHAnsi"/>
          <w:lang w:val="en-US"/>
        </w:rPr>
      </w:pPr>
      <w:bookmarkStart w:id="80" w:name="_k93vmpb5i5vp" w:colFirst="0" w:colLast="0"/>
      <w:bookmarkEnd w:id="80"/>
      <w:r w:rsidRPr="0096205B">
        <w:rPr>
          <w:rFonts w:asciiTheme="minorHAnsi" w:hAnsiTheme="minorHAnsi"/>
          <w:lang w:val="en-US"/>
        </w:rPr>
        <w:t>The risk of transitioning towards an unsustainable bioeconomy remains, although the SDGs were included in the framework for precisely this purpose. The multi-criteria assessment integrated the results from the different analysis approaches described in the above chapters to provide an overall evaluation of each SDG based on their score in three criteria: level of urgency, level of systemic impact, and policy gap</w:t>
      </w:r>
      <w:r w:rsidR="008C72A4" w:rsidRPr="0096205B">
        <w:rPr>
          <w:rFonts w:asciiTheme="minorHAnsi" w:hAnsiTheme="minorHAnsi"/>
          <w:lang w:val="en-US"/>
        </w:rPr>
        <w:t xml:space="preserve"> </w:t>
      </w:r>
      <w:sdt>
        <w:sdtPr>
          <w:rPr>
            <w:rFonts w:asciiTheme="minorHAnsi" w:hAnsiTheme="minorHAnsi"/>
            <w:lang w:val="en-US"/>
          </w:rPr>
          <w:alias w:val="Don't edit this field"/>
          <w:tag w:val="CitaviPlaceholder#dd9f25a5-9c6d-4579-ba46-ea145e381bc8"/>
          <w:id w:val="743607145"/>
          <w:placeholder>
            <w:docPart w:val="DefaultPlaceholder_-1854013440"/>
          </w:placeholder>
        </w:sdtPr>
        <w:sdtContent>
          <w:r w:rsidR="008C72A4" w:rsidRPr="0096205B">
            <w:rPr>
              <w:rFonts w:asciiTheme="minorHAnsi" w:hAnsiTheme="minorHAnsi"/>
              <w:lang w:val="en-US"/>
            </w:rPr>
            <w:fldChar w:fldCharType="begin"/>
          </w:r>
          <w:r w:rsidR="008C72A4" w:rsidRPr="0096205B">
            <w:rPr>
              <w:rFonts w:asciiTheme="minorHAnsi" w:hAnsiTheme="minorHAnsi"/>
              <w:lang w:val="en-US"/>
            </w:rPr>
            <w:instrText>ADDIN CitaviPlaceholder{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}</w:instrText>
          </w:r>
          <w:r w:rsidR="008C72A4" w:rsidRPr="0096205B">
            <w:rPr>
              <w:rFonts w:asciiTheme="minorHAnsi" w:hAnsiTheme="minorHAnsi"/>
              <w:lang w:val="en-US"/>
            </w:rPr>
            <w:fldChar w:fldCharType="separate"/>
          </w:r>
          <w:r w:rsidR="008C72A4" w:rsidRPr="0096205B">
            <w:rPr>
              <w:rFonts w:asciiTheme="minorHAnsi" w:hAnsiTheme="minorHAnsi"/>
              <w:lang w:val="en-US"/>
            </w:rPr>
            <w:t>(an approach similar to Allen et al., 2019)</w:t>
          </w:r>
          <w:r w:rsidR="008C72A4" w:rsidRPr="0096205B">
            <w:rPr>
              <w:rFonts w:asciiTheme="minorHAnsi" w:hAnsiTheme="minorHAnsi"/>
              <w:lang w:val="en-US"/>
            </w:rPr>
            <w:fldChar w:fldCharType="end"/>
          </w:r>
        </w:sdtContent>
      </w:sdt>
      <w:r w:rsidRPr="0096205B">
        <w:rPr>
          <w:rFonts w:asciiTheme="minorHAnsi" w:hAnsiTheme="minorHAnsi"/>
          <w:lang w:val="en-US"/>
        </w:rPr>
        <w:t xml:space="preserve">. </w:t>
      </w:r>
    </w:p>
    <w:p w14:paraId="3FC395B7" w14:textId="5D661E40" w:rsidR="00317D68" w:rsidRPr="0096205B" w:rsidRDefault="00317D68" w:rsidP="00317D68">
      <w:pPr>
        <w:rPr>
          <w:rFonts w:asciiTheme="minorHAnsi" w:hAnsiTheme="minorHAnsi"/>
          <w:lang w:val="en-US"/>
        </w:rPr>
      </w:pPr>
      <w:r w:rsidRPr="0096205B">
        <w:rPr>
          <w:rFonts w:asciiTheme="minorHAnsi" w:hAnsiTheme="minorHAnsi"/>
          <w:lang w:val="en-US"/>
        </w:rPr>
        <w:t>European countries need prioritisation to push for progress without neglecting other SDGs or principles. In the case of Austria and Germany, our results reveal that there are good and bad p</w:t>
      </w:r>
      <w:r w:rsidR="00D74CEB" w:rsidRPr="0096205B">
        <w:rPr>
          <w:rFonts w:asciiTheme="minorHAnsi" w:hAnsiTheme="minorHAnsi"/>
          <w:lang w:val="en-US"/>
        </w:rPr>
        <w:t xml:space="preserve">ractices in this regard (Table </w:t>
      </w:r>
      <w:r w:rsidR="008C72A4" w:rsidRPr="0096205B">
        <w:rPr>
          <w:rFonts w:asciiTheme="minorHAnsi" w:hAnsiTheme="minorHAnsi"/>
          <w:lang w:val="en-US"/>
        </w:rPr>
        <w:t>8.1</w:t>
      </w:r>
      <w:r w:rsidR="00D74CEB" w:rsidRPr="0096205B">
        <w:rPr>
          <w:rFonts w:asciiTheme="minorHAnsi" w:hAnsiTheme="minorHAnsi"/>
          <w:lang w:val="en-US"/>
        </w:rPr>
        <w:t xml:space="preserve">). </w:t>
      </w:r>
      <w:r w:rsidRPr="0096205B">
        <w:rPr>
          <w:rFonts w:asciiTheme="minorHAnsi" w:hAnsiTheme="minorHAnsi"/>
          <w:lang w:val="en-US"/>
        </w:rPr>
        <w:t xml:space="preserve">For example, achieving SDG 12 still faces significant challenges in Austria. However, implementing a bioeconomy has synergistic rather than constraining effects on SDG 12, and this potential is clearly reflected in the Austrian bioeconomy strategy. In contrast, the SDGs related to biodiversity urgently need to be improved or even measured first. Yet, despite their high share of synergies with improvement among all bioeconomy principles, these environmental aspects tend to be neglected in the policy strategies. Further, </w:t>
      </w:r>
      <w:r w:rsidRPr="0096205B">
        <w:rPr>
          <w:rFonts w:asciiTheme="minorHAnsi" w:hAnsiTheme="minorHAnsi"/>
          <w:sz w:val="23"/>
          <w:szCs w:val="23"/>
          <w:lang w:val="en-US"/>
        </w:rPr>
        <w:t xml:space="preserve">many of the most frequently mentioned SDGs are almost accomplished </w:t>
      </w:r>
      <w:r w:rsidR="008C72A4" w:rsidRPr="0096205B">
        <w:rPr>
          <w:rFonts w:asciiTheme="minorHAnsi" w:hAnsiTheme="minorHAnsi"/>
          <w:sz w:val="23"/>
          <w:szCs w:val="23"/>
          <w:lang w:val="en-US"/>
        </w:rPr>
        <w:t>(e.g. SDG 6 to 9)</w:t>
      </w:r>
      <w:r w:rsidRPr="0096205B">
        <w:rPr>
          <w:rFonts w:asciiTheme="minorHAnsi" w:hAnsiTheme="minorHAnsi"/>
          <w:sz w:val="23"/>
          <w:szCs w:val="23"/>
          <w:lang w:val="en-US"/>
        </w:rPr>
        <w:t xml:space="preserve">, whereas there is still a great lack of progress in other goals. </w:t>
      </w:r>
      <w:r w:rsidRPr="0096205B">
        <w:rPr>
          <w:rFonts w:asciiTheme="minorHAnsi" w:hAnsiTheme="minorHAnsi"/>
          <w:lang w:val="en-US"/>
        </w:rPr>
        <w:t>A similar pattern emerges for Germany. In this context, the integration of SDG 12 can be perceived as good practice, and the consid</w:t>
      </w:r>
      <w:r w:rsidR="008C72A4" w:rsidRPr="0096205B">
        <w:rPr>
          <w:rFonts w:asciiTheme="minorHAnsi" w:hAnsiTheme="minorHAnsi"/>
          <w:lang w:val="en-US"/>
        </w:rPr>
        <w:t>eration of environmental goals (</w:t>
      </w:r>
      <w:r w:rsidRPr="0096205B">
        <w:rPr>
          <w:rFonts w:asciiTheme="minorHAnsi" w:hAnsiTheme="minorHAnsi"/>
          <w:lang w:val="en-US"/>
        </w:rPr>
        <w:t>SDG 13-15</w:t>
      </w:r>
      <w:r w:rsidR="008C72A4" w:rsidRPr="0096205B">
        <w:rPr>
          <w:rFonts w:asciiTheme="minorHAnsi" w:hAnsiTheme="minorHAnsi"/>
          <w:lang w:val="en-US"/>
        </w:rPr>
        <w:t>)</w:t>
      </w:r>
      <w:r w:rsidRPr="0096205B">
        <w:rPr>
          <w:rFonts w:asciiTheme="minorHAnsi" w:hAnsiTheme="minorHAnsi"/>
          <w:lang w:val="en-US"/>
        </w:rPr>
        <w:t xml:space="preserve"> as bad practice.</w:t>
      </w:r>
    </w:p>
    <w:p w14:paraId="429E0EEA" w14:textId="77777777" w:rsidR="00DD4788" w:rsidRPr="0096205B" w:rsidRDefault="00DD4788" w:rsidP="00317D68">
      <w:pPr>
        <w:rPr>
          <w:rFonts w:asciiTheme="minorHAnsi" w:hAnsiTheme="minorHAnsi"/>
          <w:lang w:val="en-US"/>
        </w:rPr>
      </w:pPr>
    </w:p>
    <w:p w14:paraId="4D536931" w14:textId="4F77A250" w:rsidR="00317D68" w:rsidRPr="0096205B" w:rsidRDefault="00317D68" w:rsidP="008C72A4">
      <w:pPr>
        <w:pStyle w:val="Figurecaption"/>
        <w:rPr>
          <w:rFonts w:asciiTheme="minorHAnsi" w:hAnsiTheme="minorHAnsi"/>
        </w:rPr>
      </w:pPr>
      <w:r w:rsidRPr="0096205B">
        <w:rPr>
          <w:rFonts w:asciiTheme="minorHAnsi" w:hAnsiTheme="minorHAnsi"/>
        </w:rPr>
        <w:t>Table</w:t>
      </w:r>
      <w:r w:rsidR="00DD4788" w:rsidRPr="0096205B">
        <w:rPr>
          <w:rFonts w:asciiTheme="minorHAnsi" w:hAnsiTheme="minorHAnsi"/>
        </w:rPr>
        <w:t xml:space="preserve"> </w:t>
      </w:r>
      <w:r w:rsidR="008C72A4" w:rsidRPr="0096205B">
        <w:rPr>
          <w:rFonts w:asciiTheme="minorHAnsi" w:hAnsiTheme="minorHAnsi"/>
        </w:rPr>
        <w:t>8.1</w:t>
      </w:r>
      <w:r w:rsidRPr="0096205B">
        <w:rPr>
          <w:rFonts w:asciiTheme="minorHAnsi" w:hAnsiTheme="minorHAnsi"/>
        </w:rPr>
        <w:t xml:space="preserve">: Results from the multi-criteria assessment of </w:t>
      </w:r>
      <w:r w:rsidRPr="0096205B">
        <w:rPr>
          <w:rFonts w:asciiTheme="minorHAnsi" w:hAnsiTheme="minorHAnsi"/>
          <w:noProof/>
        </w:rPr>
        <w:t xml:space="preserve">Sustainable Development Goals (SDGs) in relation to a bioeconomy in Austria and Germany. Criteria 1 shows the SDG index score obtained by the Sustainable Development </w:t>
      </w:r>
      <w:r w:rsidRPr="0096205B">
        <w:rPr>
          <w:rFonts w:asciiTheme="minorHAnsi" w:hAnsiTheme="minorHAnsi"/>
          <w:noProof/>
        </w:rPr>
        <w:lastRenderedPageBreak/>
        <w:t xml:space="preserve">Report </w:t>
      </w:r>
      <w:sdt>
        <w:sdtPr>
          <w:rPr>
            <w:rFonts w:asciiTheme="minorHAnsi" w:hAnsiTheme="minorHAnsi"/>
            <w:noProof/>
          </w:rPr>
          <w:alias w:val="Don't edit this field"/>
          <w:tag w:val="CitaviPlaceholder#d90d88d1-8c40-4720-9de1-c69f5ed418ae"/>
          <w:id w:val="1540318836"/>
          <w:placeholder>
            <w:docPart w:val="DefaultPlaceholder_-1854013440"/>
          </w:placeholder>
        </w:sdtPr>
        <w:sdtContent>
          <w:r w:rsidR="008C72A4" w:rsidRPr="0096205B">
            <w:rPr>
              <w:rFonts w:asciiTheme="minorHAnsi" w:hAnsiTheme="minorHAnsi"/>
              <w:noProof/>
            </w:rPr>
            <w:fldChar w:fldCharType="begin"/>
          </w:r>
          <w:r w:rsidR="008C72A4" w:rsidRPr="0096205B">
            <w:rPr>
              <w:rFonts w:asciiTheme="minorHAnsi" w:hAnsiTheme="minorHAnsi"/>
              <w:noProof/>
            </w:rPr>
            <w:instrText>ADDIN CitaviPlaceholder{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}</w:instrText>
          </w:r>
          <w:r w:rsidR="008C72A4" w:rsidRPr="0096205B">
            <w:rPr>
              <w:rFonts w:asciiTheme="minorHAnsi" w:hAnsiTheme="minorHAnsi"/>
              <w:noProof/>
            </w:rPr>
            <w:fldChar w:fldCharType="separate"/>
          </w:r>
          <w:r w:rsidR="008C72A4" w:rsidRPr="0096205B">
            <w:rPr>
              <w:rFonts w:asciiTheme="minorHAnsi" w:hAnsiTheme="minorHAnsi"/>
              <w:noProof/>
            </w:rPr>
            <w:t>(Sachs et al., 2022)</w:t>
          </w:r>
          <w:r w:rsidR="008C72A4" w:rsidRPr="0096205B">
            <w:rPr>
              <w:rFonts w:asciiTheme="minorHAnsi" w:hAnsiTheme="minorHAnsi"/>
              <w:noProof/>
            </w:rPr>
            <w:fldChar w:fldCharType="end"/>
          </w:r>
        </w:sdtContent>
      </w:sdt>
      <w:r w:rsidRPr="0096205B">
        <w:rPr>
          <w:rFonts w:asciiTheme="minorHAnsi" w:hAnsiTheme="minorHAnsi"/>
          <w:noProof/>
        </w:rPr>
        <w:t xml:space="preserve"> to reflect each SDGs performance (see legend beneath the table). Criteria 2 sums up the average shares of synergies and trade-offs of each SDG in relation to the ten bioeconomy principles. Criteria 3 represents the SDG representation in the respective bio</w:t>
      </w:r>
      <w:r w:rsidR="00DD4788" w:rsidRPr="0096205B">
        <w:rPr>
          <w:rFonts w:asciiTheme="minorHAnsi" w:hAnsiTheme="minorHAnsi"/>
          <w:noProof/>
        </w:rPr>
        <w:t xml:space="preserve">economy strategies (see Figure </w:t>
      </w:r>
      <w:r w:rsidR="008C72A4" w:rsidRPr="0096205B">
        <w:rPr>
          <w:rFonts w:asciiTheme="minorHAnsi" w:hAnsiTheme="minorHAnsi"/>
          <w:noProof/>
        </w:rPr>
        <w:t>8.3</w:t>
      </w:r>
      <w:r w:rsidRPr="0096205B">
        <w:rPr>
          <w:rFonts w:asciiTheme="minorHAnsi" w:hAnsiTheme="minorHAnsi"/>
          <w:noProof/>
        </w:rPr>
        <w:t xml:space="preserve">). </w:t>
      </w:r>
    </w:p>
    <w:tbl>
      <w:tblPr>
        <w:tblW w:w="6333" w:type="dxa"/>
        <w:tblLook w:val="04A0" w:firstRow="1" w:lastRow="0" w:firstColumn="1" w:lastColumn="0" w:noHBand="0" w:noVBand="1"/>
      </w:tblPr>
      <w:tblGrid>
        <w:gridCol w:w="435"/>
        <w:gridCol w:w="935"/>
        <w:gridCol w:w="827"/>
        <w:gridCol w:w="559"/>
        <w:gridCol w:w="927"/>
        <w:gridCol w:w="331"/>
        <w:gridCol w:w="1072"/>
        <w:gridCol w:w="1247"/>
      </w:tblGrid>
      <w:tr w:rsidR="00317D68" w:rsidRPr="0096205B" w14:paraId="078B831E" w14:textId="77777777" w:rsidTr="008C72A4">
        <w:trPr>
          <w:trHeight w:val="250"/>
        </w:trPr>
        <w:tc>
          <w:tcPr>
            <w:tcW w:w="435" w:type="dxa"/>
            <w:vMerge w:val="restart"/>
            <w:tcBorders>
              <w:top w:val="single" w:sz="4" w:space="0" w:color="auto"/>
              <w:left w:val="nil"/>
              <w:bottom w:val="single" w:sz="4" w:space="0" w:color="auto"/>
              <w:right w:val="nil"/>
            </w:tcBorders>
            <w:shd w:val="clear" w:color="auto" w:fill="BFBFBF" w:themeFill="background1" w:themeFillShade="BF"/>
            <w:noWrap/>
            <w:vAlign w:val="center"/>
            <w:hideMark/>
          </w:tcPr>
          <w:p w14:paraId="13F7633B"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p>
        </w:tc>
        <w:tc>
          <w:tcPr>
            <w:tcW w:w="935" w:type="dxa"/>
            <w:vMerge w:val="restart"/>
            <w:tcBorders>
              <w:top w:val="single" w:sz="4" w:space="0" w:color="auto"/>
              <w:left w:val="nil"/>
              <w:bottom w:val="single" w:sz="4" w:space="0" w:color="auto"/>
              <w:right w:val="nil"/>
            </w:tcBorders>
            <w:shd w:val="clear" w:color="auto" w:fill="BFBFBF" w:themeFill="background1" w:themeFillShade="BF"/>
            <w:noWrap/>
            <w:vAlign w:val="center"/>
            <w:hideMark/>
          </w:tcPr>
          <w:p w14:paraId="14A68D87"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p>
        </w:tc>
        <w:tc>
          <w:tcPr>
            <w:tcW w:w="1386" w:type="dxa"/>
            <w:gridSpan w:val="2"/>
            <w:vMerge w:val="restart"/>
            <w:tcBorders>
              <w:top w:val="single" w:sz="4" w:space="0" w:color="auto"/>
              <w:left w:val="nil"/>
              <w:bottom w:val="single" w:sz="4" w:space="0" w:color="auto"/>
              <w:right w:val="nil"/>
            </w:tcBorders>
            <w:shd w:val="clear" w:color="auto" w:fill="BFBFBF" w:themeFill="background1" w:themeFillShade="BF"/>
            <w:vAlign w:val="center"/>
            <w:hideMark/>
          </w:tcPr>
          <w:p w14:paraId="54902545" w14:textId="77777777" w:rsidR="00317D68" w:rsidRPr="0096205B" w:rsidRDefault="00317D68" w:rsidP="00317D68">
            <w:pPr>
              <w:spacing w:after="0" w:line="240" w:lineRule="auto"/>
              <w:jc w:val="center"/>
              <w:rPr>
                <w:rFonts w:asciiTheme="minorHAnsi" w:eastAsia="Times New Roman" w:hAnsiTheme="minorHAnsi"/>
                <w:b/>
                <w:color w:val="000000"/>
                <w:sz w:val="18"/>
                <w:szCs w:val="20"/>
                <w:lang w:val="en-US"/>
              </w:rPr>
            </w:pPr>
            <w:r w:rsidRPr="0096205B">
              <w:rPr>
                <w:rFonts w:asciiTheme="minorHAnsi" w:eastAsia="Times New Roman" w:hAnsiTheme="minorHAnsi"/>
                <w:b/>
                <w:color w:val="000000"/>
                <w:sz w:val="18"/>
                <w:szCs w:val="20"/>
                <w:lang w:val="en-US"/>
              </w:rPr>
              <w:t>Criteria 1 Urgency</w:t>
            </w:r>
          </w:p>
        </w:tc>
        <w:tc>
          <w:tcPr>
            <w:tcW w:w="2330" w:type="dxa"/>
            <w:gridSpan w:val="3"/>
            <w:tcBorders>
              <w:top w:val="single" w:sz="4" w:space="0" w:color="auto"/>
              <w:left w:val="nil"/>
              <w:bottom w:val="single" w:sz="4" w:space="0" w:color="auto"/>
              <w:right w:val="nil"/>
            </w:tcBorders>
            <w:shd w:val="clear" w:color="auto" w:fill="BFBFBF" w:themeFill="background1" w:themeFillShade="BF"/>
            <w:noWrap/>
            <w:vAlign w:val="center"/>
            <w:hideMark/>
          </w:tcPr>
          <w:p w14:paraId="38F2AEDE" w14:textId="77777777" w:rsidR="00317D68" w:rsidRPr="0096205B" w:rsidRDefault="00317D68" w:rsidP="00317D68">
            <w:pPr>
              <w:spacing w:after="0" w:line="240" w:lineRule="auto"/>
              <w:jc w:val="center"/>
              <w:rPr>
                <w:rFonts w:asciiTheme="minorHAnsi" w:eastAsia="Times New Roman" w:hAnsiTheme="minorHAnsi"/>
                <w:b/>
                <w:color w:val="000000"/>
                <w:sz w:val="18"/>
                <w:szCs w:val="20"/>
                <w:lang w:val="en-US"/>
              </w:rPr>
            </w:pPr>
            <w:r w:rsidRPr="0096205B">
              <w:rPr>
                <w:rFonts w:asciiTheme="minorHAnsi" w:eastAsia="Times New Roman" w:hAnsiTheme="minorHAnsi"/>
                <w:b/>
                <w:color w:val="000000"/>
                <w:sz w:val="18"/>
                <w:szCs w:val="20"/>
                <w:lang w:val="en-US"/>
              </w:rPr>
              <w:t>Criteria 2 Impact</w:t>
            </w:r>
            <w:r w:rsidRPr="0096205B">
              <w:rPr>
                <w:rFonts w:asciiTheme="minorHAnsi" w:eastAsia="Times New Roman" w:hAnsiTheme="minorHAnsi"/>
                <w:b/>
                <w:color w:val="000000"/>
                <w:sz w:val="18"/>
                <w:szCs w:val="20"/>
                <w:lang w:val="en-US"/>
              </w:rPr>
              <w:br/>
              <w:t>[average share in %]</w:t>
            </w:r>
          </w:p>
        </w:tc>
        <w:tc>
          <w:tcPr>
            <w:tcW w:w="1247" w:type="dxa"/>
            <w:vMerge w:val="restart"/>
            <w:tcBorders>
              <w:top w:val="single" w:sz="4" w:space="0" w:color="auto"/>
              <w:left w:val="nil"/>
              <w:bottom w:val="single" w:sz="4" w:space="0" w:color="auto"/>
              <w:right w:val="nil"/>
            </w:tcBorders>
            <w:shd w:val="clear" w:color="auto" w:fill="BFBFBF" w:themeFill="background1" w:themeFillShade="BF"/>
            <w:vAlign w:val="center"/>
            <w:hideMark/>
          </w:tcPr>
          <w:p w14:paraId="512B5C94" w14:textId="77777777" w:rsidR="00317D68" w:rsidRPr="0096205B" w:rsidRDefault="00317D68" w:rsidP="00317D68">
            <w:pPr>
              <w:spacing w:after="0" w:line="240" w:lineRule="auto"/>
              <w:jc w:val="center"/>
              <w:rPr>
                <w:rFonts w:asciiTheme="minorHAnsi" w:eastAsia="Times New Roman" w:hAnsiTheme="minorHAnsi"/>
                <w:b/>
                <w:color w:val="000000"/>
                <w:sz w:val="18"/>
                <w:szCs w:val="20"/>
                <w:lang w:val="en-US"/>
              </w:rPr>
            </w:pPr>
            <w:r w:rsidRPr="0096205B">
              <w:rPr>
                <w:rFonts w:asciiTheme="minorHAnsi" w:eastAsia="Times New Roman" w:hAnsiTheme="minorHAnsi"/>
                <w:b/>
                <w:color w:val="000000"/>
                <w:sz w:val="18"/>
                <w:szCs w:val="20"/>
                <w:lang w:val="en-US"/>
              </w:rPr>
              <w:t>Criteria 3 Policy [occurrence in %]</w:t>
            </w:r>
          </w:p>
        </w:tc>
      </w:tr>
      <w:tr w:rsidR="00317D68" w:rsidRPr="0096205B" w14:paraId="7F4A110D" w14:textId="77777777" w:rsidTr="008C72A4">
        <w:trPr>
          <w:trHeight w:val="250"/>
        </w:trPr>
        <w:tc>
          <w:tcPr>
            <w:tcW w:w="435" w:type="dxa"/>
            <w:vMerge/>
            <w:tcBorders>
              <w:top w:val="single" w:sz="4" w:space="0" w:color="auto"/>
              <w:left w:val="nil"/>
              <w:bottom w:val="single" w:sz="4" w:space="0" w:color="auto"/>
              <w:right w:val="nil"/>
            </w:tcBorders>
            <w:vAlign w:val="center"/>
            <w:hideMark/>
          </w:tcPr>
          <w:p w14:paraId="0E31D837"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vMerge/>
            <w:tcBorders>
              <w:top w:val="single" w:sz="4" w:space="0" w:color="auto"/>
              <w:left w:val="nil"/>
              <w:bottom w:val="single" w:sz="4" w:space="0" w:color="auto"/>
              <w:right w:val="nil"/>
            </w:tcBorders>
            <w:vAlign w:val="center"/>
            <w:hideMark/>
          </w:tcPr>
          <w:p w14:paraId="29405FF1"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1386" w:type="dxa"/>
            <w:gridSpan w:val="2"/>
            <w:vMerge/>
            <w:tcBorders>
              <w:top w:val="single" w:sz="4" w:space="0" w:color="auto"/>
              <w:left w:val="nil"/>
              <w:bottom w:val="single" w:sz="4" w:space="0" w:color="auto"/>
              <w:right w:val="nil"/>
            </w:tcBorders>
            <w:vAlign w:val="center"/>
            <w:hideMark/>
          </w:tcPr>
          <w:p w14:paraId="25AD6F9A"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27" w:type="dxa"/>
            <w:tcBorders>
              <w:top w:val="single" w:sz="4" w:space="0" w:color="auto"/>
              <w:left w:val="nil"/>
              <w:bottom w:val="single" w:sz="4" w:space="0" w:color="auto"/>
              <w:right w:val="nil"/>
            </w:tcBorders>
            <w:shd w:val="clear" w:color="auto" w:fill="F2F2F2" w:themeFill="background1" w:themeFillShade="F2"/>
            <w:noWrap/>
            <w:vAlign w:val="center"/>
            <w:hideMark/>
          </w:tcPr>
          <w:p w14:paraId="099F32A0" w14:textId="77777777" w:rsidR="00317D68" w:rsidRPr="0096205B" w:rsidRDefault="00317D68" w:rsidP="00317D68">
            <w:pPr>
              <w:spacing w:after="0" w:line="240" w:lineRule="auto"/>
              <w:jc w:val="center"/>
              <w:rPr>
                <w:rFonts w:asciiTheme="minorHAnsi" w:eastAsia="Times New Roman" w:hAnsiTheme="minorHAnsi"/>
                <w:b/>
                <w:color w:val="000000"/>
                <w:sz w:val="18"/>
                <w:szCs w:val="20"/>
                <w:lang w:val="en-US"/>
              </w:rPr>
            </w:pPr>
            <w:r w:rsidRPr="0096205B">
              <w:rPr>
                <w:rFonts w:asciiTheme="minorHAnsi" w:eastAsia="Times New Roman" w:hAnsiTheme="minorHAnsi"/>
                <w:b/>
                <w:color w:val="000000"/>
                <w:sz w:val="18"/>
                <w:szCs w:val="20"/>
                <w:lang w:val="en-US"/>
              </w:rPr>
              <w:t>Synergy</w:t>
            </w:r>
          </w:p>
        </w:tc>
        <w:tc>
          <w:tcPr>
            <w:tcW w:w="331" w:type="dxa"/>
            <w:tcBorders>
              <w:top w:val="single" w:sz="4" w:space="0" w:color="auto"/>
              <w:left w:val="nil"/>
              <w:bottom w:val="single" w:sz="4" w:space="0" w:color="auto"/>
              <w:right w:val="nil"/>
            </w:tcBorders>
            <w:shd w:val="clear" w:color="auto" w:fill="F2F2F2" w:themeFill="background1" w:themeFillShade="F2"/>
            <w:noWrap/>
            <w:vAlign w:val="center"/>
            <w:hideMark/>
          </w:tcPr>
          <w:p w14:paraId="3B65E922" w14:textId="77777777" w:rsidR="00317D68" w:rsidRPr="0096205B" w:rsidRDefault="00317D68" w:rsidP="00317D68">
            <w:pPr>
              <w:spacing w:after="0" w:line="240" w:lineRule="auto"/>
              <w:jc w:val="center"/>
              <w:rPr>
                <w:rFonts w:asciiTheme="minorHAnsi" w:eastAsia="Times New Roman" w:hAnsiTheme="minorHAnsi"/>
                <w:b/>
                <w:color w:val="000000"/>
                <w:sz w:val="18"/>
                <w:szCs w:val="20"/>
                <w:lang w:val="en-US"/>
              </w:rPr>
            </w:pPr>
          </w:p>
        </w:tc>
        <w:tc>
          <w:tcPr>
            <w:tcW w:w="1072" w:type="dxa"/>
            <w:tcBorders>
              <w:top w:val="single" w:sz="4" w:space="0" w:color="auto"/>
              <w:left w:val="nil"/>
              <w:bottom w:val="single" w:sz="4" w:space="0" w:color="auto"/>
              <w:right w:val="nil"/>
            </w:tcBorders>
            <w:shd w:val="clear" w:color="auto" w:fill="F2F2F2" w:themeFill="background1" w:themeFillShade="F2"/>
            <w:noWrap/>
            <w:vAlign w:val="center"/>
            <w:hideMark/>
          </w:tcPr>
          <w:p w14:paraId="4FADA25B" w14:textId="77777777" w:rsidR="00317D68" w:rsidRPr="0096205B" w:rsidRDefault="00317D68" w:rsidP="00317D68">
            <w:pPr>
              <w:spacing w:after="0" w:line="240" w:lineRule="auto"/>
              <w:jc w:val="center"/>
              <w:rPr>
                <w:rFonts w:asciiTheme="minorHAnsi" w:eastAsia="Times New Roman" w:hAnsiTheme="minorHAnsi"/>
                <w:b/>
                <w:color w:val="000000"/>
                <w:sz w:val="18"/>
                <w:szCs w:val="20"/>
                <w:lang w:val="en-US"/>
              </w:rPr>
            </w:pPr>
            <w:r w:rsidRPr="0096205B">
              <w:rPr>
                <w:rFonts w:asciiTheme="minorHAnsi" w:eastAsia="Times New Roman" w:hAnsiTheme="minorHAnsi"/>
                <w:b/>
                <w:color w:val="000000"/>
                <w:sz w:val="18"/>
                <w:szCs w:val="20"/>
                <w:lang w:val="en-US"/>
              </w:rPr>
              <w:t>Trade-off</w:t>
            </w:r>
          </w:p>
        </w:tc>
        <w:tc>
          <w:tcPr>
            <w:tcW w:w="1247" w:type="dxa"/>
            <w:vMerge/>
            <w:tcBorders>
              <w:top w:val="single" w:sz="4" w:space="0" w:color="auto"/>
              <w:left w:val="nil"/>
              <w:bottom w:val="single" w:sz="4" w:space="0" w:color="auto"/>
              <w:right w:val="nil"/>
            </w:tcBorders>
            <w:vAlign w:val="center"/>
            <w:hideMark/>
          </w:tcPr>
          <w:p w14:paraId="533A5134"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r>
      <w:tr w:rsidR="00317D68" w:rsidRPr="0096205B" w14:paraId="110F5900" w14:textId="77777777" w:rsidTr="008C72A4">
        <w:trPr>
          <w:trHeight w:val="250"/>
        </w:trPr>
        <w:tc>
          <w:tcPr>
            <w:tcW w:w="435" w:type="dxa"/>
            <w:vMerge w:val="restart"/>
            <w:tcBorders>
              <w:top w:val="single" w:sz="4" w:space="0" w:color="auto"/>
              <w:left w:val="nil"/>
              <w:bottom w:val="single" w:sz="4" w:space="0" w:color="auto"/>
              <w:right w:val="nil"/>
            </w:tcBorders>
            <w:shd w:val="clear" w:color="auto" w:fill="auto"/>
            <w:noWrap/>
            <w:textDirection w:val="btLr"/>
            <w:vAlign w:val="center"/>
            <w:hideMark/>
          </w:tcPr>
          <w:p w14:paraId="577D25C5" w14:textId="77777777" w:rsidR="00317D68" w:rsidRPr="0096205B" w:rsidRDefault="00317D68" w:rsidP="00317D68">
            <w:pPr>
              <w:spacing w:after="0" w:line="240" w:lineRule="auto"/>
              <w:jc w:val="center"/>
              <w:rPr>
                <w:rFonts w:asciiTheme="minorHAnsi" w:eastAsia="Times New Roman" w:hAnsiTheme="minorHAnsi"/>
                <w:b/>
                <w:color w:val="000000"/>
                <w:sz w:val="18"/>
                <w:szCs w:val="20"/>
                <w:lang w:val="en-US"/>
              </w:rPr>
            </w:pPr>
            <w:r w:rsidRPr="0096205B">
              <w:rPr>
                <w:rFonts w:asciiTheme="minorHAnsi" w:eastAsia="Times New Roman" w:hAnsiTheme="minorHAnsi"/>
                <w:b/>
                <w:color w:val="000000"/>
                <w:sz w:val="18"/>
                <w:szCs w:val="20"/>
                <w:lang w:val="en-US"/>
              </w:rPr>
              <w:t>AUSTRIA</w:t>
            </w:r>
          </w:p>
        </w:tc>
        <w:tc>
          <w:tcPr>
            <w:tcW w:w="935" w:type="dxa"/>
            <w:tcBorders>
              <w:top w:val="single" w:sz="4" w:space="0" w:color="auto"/>
              <w:left w:val="nil"/>
              <w:bottom w:val="single" w:sz="4" w:space="0" w:color="auto"/>
            </w:tcBorders>
            <w:shd w:val="clear" w:color="auto" w:fill="auto"/>
            <w:noWrap/>
            <w:vAlign w:val="bottom"/>
            <w:hideMark/>
          </w:tcPr>
          <w:p w14:paraId="771ECEC1"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1</w:t>
            </w:r>
          </w:p>
        </w:tc>
        <w:tc>
          <w:tcPr>
            <w:tcW w:w="827" w:type="dxa"/>
            <w:tcBorders>
              <w:top w:val="single" w:sz="4" w:space="0" w:color="auto"/>
              <w:bottom w:val="single" w:sz="4" w:space="0" w:color="auto"/>
            </w:tcBorders>
            <w:shd w:val="clear" w:color="000000" w:fill="00B050"/>
            <w:noWrap/>
            <w:vAlign w:val="bottom"/>
            <w:hideMark/>
          </w:tcPr>
          <w:p w14:paraId="73EEBA4C" w14:textId="77777777" w:rsidR="00317D68" w:rsidRPr="0096205B" w:rsidRDefault="00317D68" w:rsidP="00317D68">
            <w:pPr>
              <w:spacing w:after="0" w:line="240" w:lineRule="auto"/>
              <w:jc w:val="center"/>
              <w:rPr>
                <w:rFonts w:asciiTheme="minorHAnsi" w:eastAsia="Times New Roman" w:hAnsiTheme="minorHAnsi"/>
                <w:color w:val="00B050"/>
                <w:sz w:val="18"/>
                <w:szCs w:val="20"/>
                <w:lang w:val="en-US"/>
              </w:rPr>
            </w:pPr>
            <w:r w:rsidRPr="0096205B">
              <w:rPr>
                <w:rFonts w:asciiTheme="minorHAnsi" w:eastAsia="Times New Roman" w:hAnsiTheme="minorHAnsi"/>
                <w:color w:val="00B050"/>
                <w:sz w:val="18"/>
                <w:szCs w:val="20"/>
                <w:lang w:val="en-US"/>
              </w:rPr>
              <w:t>green</w:t>
            </w:r>
          </w:p>
        </w:tc>
        <w:tc>
          <w:tcPr>
            <w:tcW w:w="559" w:type="dxa"/>
            <w:tcBorders>
              <w:top w:val="single" w:sz="4" w:space="0" w:color="auto"/>
              <w:bottom w:val="single" w:sz="4" w:space="0" w:color="auto"/>
            </w:tcBorders>
            <w:shd w:val="clear" w:color="000000" w:fill="auto"/>
            <w:noWrap/>
            <w:vAlign w:val="bottom"/>
            <w:hideMark/>
          </w:tcPr>
          <w:p w14:paraId="286DDCF0" w14:textId="77777777" w:rsidR="00317D68" w:rsidRPr="0096205B" w:rsidRDefault="00317D68" w:rsidP="00317D68">
            <w:pPr>
              <w:spacing w:after="0" w:line="240" w:lineRule="auto"/>
              <w:jc w:val="center"/>
              <w:rPr>
                <w:rFonts w:asciiTheme="minorHAnsi" w:eastAsia="Times New Roman" w:hAnsiTheme="minorHAnsi"/>
                <w:b/>
                <w:bCs/>
                <w:color w:val="548235"/>
                <w:sz w:val="18"/>
                <w:szCs w:val="20"/>
                <w:u w:val="single"/>
                <w:lang w:val="en-US"/>
              </w:rPr>
            </w:pPr>
            <w:r w:rsidRPr="0096205B">
              <w:rPr>
                <w:rFonts w:asciiTheme="minorHAnsi" w:eastAsia="Times New Roman" w:hAnsiTheme="minorHAnsi"/>
                <w:b/>
                <w:bCs/>
                <w:color w:val="548235"/>
                <w:sz w:val="18"/>
                <w:szCs w:val="20"/>
                <w:u w:val="single"/>
                <w:lang w:val="en-US"/>
              </w:rPr>
              <w:t>↑</w:t>
            </w:r>
          </w:p>
        </w:tc>
        <w:tc>
          <w:tcPr>
            <w:tcW w:w="927" w:type="dxa"/>
            <w:tcBorders>
              <w:top w:val="single" w:sz="4" w:space="0" w:color="auto"/>
              <w:left w:val="nil"/>
              <w:bottom w:val="single" w:sz="4" w:space="0" w:color="auto"/>
              <w:right w:val="nil"/>
            </w:tcBorders>
            <w:shd w:val="clear" w:color="auto" w:fill="auto"/>
            <w:noWrap/>
            <w:vAlign w:val="bottom"/>
            <w:hideMark/>
          </w:tcPr>
          <w:p w14:paraId="19C1A940"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51,88</w:t>
            </w:r>
          </w:p>
        </w:tc>
        <w:tc>
          <w:tcPr>
            <w:tcW w:w="331" w:type="dxa"/>
            <w:tcBorders>
              <w:top w:val="single" w:sz="4" w:space="0" w:color="auto"/>
              <w:left w:val="nil"/>
              <w:bottom w:val="single" w:sz="4" w:space="0" w:color="auto"/>
              <w:right w:val="nil"/>
            </w:tcBorders>
            <w:shd w:val="clear" w:color="000000" w:fill="E2EFDA"/>
            <w:noWrap/>
            <w:vAlign w:val="bottom"/>
            <w:hideMark/>
          </w:tcPr>
          <w:p w14:paraId="3586A95C" w14:textId="77777777" w:rsidR="00317D68" w:rsidRPr="0096205B" w:rsidRDefault="00317D68" w:rsidP="00317D68">
            <w:pPr>
              <w:spacing w:after="0" w:line="240" w:lineRule="auto"/>
              <w:jc w:val="center"/>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&gt;</w:t>
            </w:r>
          </w:p>
        </w:tc>
        <w:tc>
          <w:tcPr>
            <w:tcW w:w="1072" w:type="dxa"/>
            <w:tcBorders>
              <w:top w:val="single" w:sz="4" w:space="0" w:color="auto"/>
              <w:left w:val="nil"/>
              <w:bottom w:val="single" w:sz="4" w:space="0" w:color="auto"/>
              <w:right w:val="nil"/>
            </w:tcBorders>
            <w:shd w:val="clear" w:color="auto" w:fill="auto"/>
            <w:noWrap/>
            <w:vAlign w:val="bottom"/>
            <w:hideMark/>
          </w:tcPr>
          <w:p w14:paraId="0A1BEF3D"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47,23</w:t>
            </w:r>
          </w:p>
        </w:tc>
        <w:tc>
          <w:tcPr>
            <w:tcW w:w="1247" w:type="dxa"/>
            <w:tcBorders>
              <w:top w:val="single" w:sz="4" w:space="0" w:color="auto"/>
              <w:left w:val="nil"/>
              <w:bottom w:val="single" w:sz="4" w:space="0" w:color="auto"/>
              <w:right w:val="nil"/>
            </w:tcBorders>
            <w:shd w:val="clear" w:color="auto" w:fill="auto"/>
            <w:noWrap/>
            <w:vAlign w:val="bottom"/>
            <w:hideMark/>
          </w:tcPr>
          <w:p w14:paraId="6CB5AF34"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0</w:t>
            </w:r>
          </w:p>
        </w:tc>
      </w:tr>
      <w:tr w:rsidR="00317D68" w:rsidRPr="0096205B" w14:paraId="71E65ED8" w14:textId="77777777" w:rsidTr="008C72A4">
        <w:trPr>
          <w:trHeight w:val="250"/>
        </w:trPr>
        <w:tc>
          <w:tcPr>
            <w:tcW w:w="435" w:type="dxa"/>
            <w:vMerge/>
            <w:tcBorders>
              <w:top w:val="single" w:sz="4" w:space="0" w:color="auto"/>
              <w:left w:val="nil"/>
              <w:bottom w:val="single" w:sz="4" w:space="0" w:color="auto"/>
              <w:right w:val="nil"/>
            </w:tcBorders>
            <w:vAlign w:val="center"/>
            <w:hideMark/>
          </w:tcPr>
          <w:p w14:paraId="14D61943"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tcBorders>
              <w:top w:val="single" w:sz="4" w:space="0" w:color="auto"/>
              <w:left w:val="nil"/>
              <w:bottom w:val="single" w:sz="4" w:space="0" w:color="auto"/>
            </w:tcBorders>
            <w:shd w:val="clear" w:color="auto" w:fill="auto"/>
            <w:noWrap/>
            <w:vAlign w:val="bottom"/>
            <w:hideMark/>
          </w:tcPr>
          <w:p w14:paraId="7493E505"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2</w:t>
            </w:r>
          </w:p>
        </w:tc>
        <w:tc>
          <w:tcPr>
            <w:tcW w:w="827" w:type="dxa"/>
            <w:tcBorders>
              <w:top w:val="single" w:sz="4" w:space="0" w:color="auto"/>
              <w:bottom w:val="single" w:sz="4" w:space="0" w:color="auto"/>
            </w:tcBorders>
            <w:shd w:val="clear" w:color="000000" w:fill="FFC000"/>
            <w:noWrap/>
            <w:vAlign w:val="bottom"/>
            <w:hideMark/>
          </w:tcPr>
          <w:p w14:paraId="68C5EE2B" w14:textId="77777777" w:rsidR="00317D68" w:rsidRPr="0096205B" w:rsidRDefault="00317D68" w:rsidP="00317D68">
            <w:pPr>
              <w:spacing w:after="0" w:line="240" w:lineRule="auto"/>
              <w:jc w:val="center"/>
              <w:rPr>
                <w:rFonts w:asciiTheme="minorHAnsi" w:eastAsia="Times New Roman" w:hAnsiTheme="minorHAnsi"/>
                <w:color w:val="FFC000"/>
                <w:sz w:val="18"/>
                <w:szCs w:val="20"/>
                <w:lang w:val="en-US"/>
              </w:rPr>
            </w:pPr>
            <w:r w:rsidRPr="0096205B">
              <w:rPr>
                <w:rFonts w:asciiTheme="minorHAnsi" w:eastAsia="Times New Roman" w:hAnsiTheme="minorHAnsi"/>
                <w:color w:val="FFC000"/>
                <w:sz w:val="18"/>
                <w:szCs w:val="20"/>
                <w:lang w:val="en-US"/>
              </w:rPr>
              <w:t>orange</w:t>
            </w:r>
          </w:p>
        </w:tc>
        <w:tc>
          <w:tcPr>
            <w:tcW w:w="559" w:type="dxa"/>
            <w:tcBorders>
              <w:top w:val="single" w:sz="4" w:space="0" w:color="auto"/>
              <w:bottom w:val="single" w:sz="4" w:space="0" w:color="auto"/>
            </w:tcBorders>
            <w:shd w:val="clear" w:color="auto" w:fill="auto"/>
            <w:noWrap/>
            <w:vAlign w:val="bottom"/>
            <w:hideMark/>
          </w:tcPr>
          <w:p w14:paraId="0C4EE37B" w14:textId="77777777" w:rsidR="00317D68" w:rsidRPr="0096205B" w:rsidRDefault="00317D68" w:rsidP="00317D68">
            <w:pPr>
              <w:spacing w:after="0" w:line="240" w:lineRule="auto"/>
              <w:jc w:val="center"/>
              <w:rPr>
                <w:rFonts w:asciiTheme="minorHAnsi" w:eastAsia="Times New Roman" w:hAnsiTheme="minorHAnsi"/>
                <w:b/>
                <w:bCs/>
                <w:color w:val="BF8F00"/>
                <w:sz w:val="18"/>
                <w:szCs w:val="20"/>
                <w:u w:val="single"/>
                <w:lang w:val="en-US"/>
              </w:rPr>
            </w:pPr>
            <w:r w:rsidRPr="0096205B">
              <w:rPr>
                <w:rFonts w:ascii="Segoe UI Symbol" w:eastAsia="Times New Roman" w:hAnsi="Segoe UI Symbol" w:cs="Segoe UI Symbol"/>
                <w:b/>
                <w:bCs/>
                <w:color w:val="BF8F00"/>
                <w:sz w:val="18"/>
                <w:szCs w:val="20"/>
                <w:u w:val="single"/>
                <w:lang w:val="en-US"/>
              </w:rPr>
              <w:t>➚</w:t>
            </w:r>
          </w:p>
        </w:tc>
        <w:tc>
          <w:tcPr>
            <w:tcW w:w="927" w:type="dxa"/>
            <w:tcBorders>
              <w:top w:val="single" w:sz="4" w:space="0" w:color="auto"/>
              <w:left w:val="nil"/>
              <w:bottom w:val="single" w:sz="4" w:space="0" w:color="auto"/>
              <w:right w:val="nil"/>
            </w:tcBorders>
            <w:shd w:val="clear" w:color="auto" w:fill="auto"/>
            <w:noWrap/>
            <w:vAlign w:val="bottom"/>
            <w:hideMark/>
          </w:tcPr>
          <w:p w14:paraId="4979A2D3"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44,74</w:t>
            </w:r>
          </w:p>
        </w:tc>
        <w:tc>
          <w:tcPr>
            <w:tcW w:w="331" w:type="dxa"/>
            <w:tcBorders>
              <w:top w:val="single" w:sz="4" w:space="0" w:color="auto"/>
              <w:left w:val="nil"/>
              <w:bottom w:val="single" w:sz="4" w:space="0" w:color="auto"/>
              <w:right w:val="nil"/>
            </w:tcBorders>
            <w:shd w:val="clear" w:color="000000" w:fill="FFCCCC"/>
            <w:noWrap/>
            <w:vAlign w:val="bottom"/>
            <w:hideMark/>
          </w:tcPr>
          <w:p w14:paraId="5A685AE2" w14:textId="77777777" w:rsidR="00317D68" w:rsidRPr="0096205B" w:rsidRDefault="00317D68" w:rsidP="00317D68">
            <w:pPr>
              <w:spacing w:after="0" w:line="240" w:lineRule="auto"/>
              <w:jc w:val="center"/>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&lt;</w:t>
            </w:r>
          </w:p>
        </w:tc>
        <w:tc>
          <w:tcPr>
            <w:tcW w:w="1072" w:type="dxa"/>
            <w:tcBorders>
              <w:top w:val="single" w:sz="4" w:space="0" w:color="auto"/>
              <w:left w:val="nil"/>
              <w:bottom w:val="single" w:sz="4" w:space="0" w:color="auto"/>
              <w:right w:val="nil"/>
            </w:tcBorders>
            <w:shd w:val="clear" w:color="auto" w:fill="auto"/>
            <w:noWrap/>
            <w:vAlign w:val="bottom"/>
            <w:hideMark/>
          </w:tcPr>
          <w:p w14:paraId="70736EF5" w14:textId="77777777" w:rsidR="00317D68" w:rsidRPr="0096205B" w:rsidRDefault="00317D68" w:rsidP="00317D68">
            <w:pPr>
              <w:spacing w:after="0" w:line="240" w:lineRule="auto"/>
              <w:jc w:val="center"/>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52,13</w:t>
            </w:r>
          </w:p>
        </w:tc>
        <w:tc>
          <w:tcPr>
            <w:tcW w:w="1247" w:type="dxa"/>
            <w:tcBorders>
              <w:top w:val="single" w:sz="4" w:space="0" w:color="auto"/>
              <w:left w:val="nil"/>
              <w:bottom w:val="single" w:sz="4" w:space="0" w:color="auto"/>
              <w:right w:val="nil"/>
            </w:tcBorders>
            <w:shd w:val="clear" w:color="auto" w:fill="auto"/>
            <w:noWrap/>
            <w:vAlign w:val="bottom"/>
            <w:hideMark/>
          </w:tcPr>
          <w:p w14:paraId="1774AB90"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10,26</w:t>
            </w:r>
          </w:p>
        </w:tc>
      </w:tr>
      <w:tr w:rsidR="00317D68" w:rsidRPr="0096205B" w14:paraId="3BD1CAFE" w14:textId="77777777" w:rsidTr="008C72A4">
        <w:trPr>
          <w:trHeight w:val="250"/>
        </w:trPr>
        <w:tc>
          <w:tcPr>
            <w:tcW w:w="435" w:type="dxa"/>
            <w:vMerge/>
            <w:tcBorders>
              <w:top w:val="single" w:sz="4" w:space="0" w:color="auto"/>
              <w:left w:val="nil"/>
              <w:bottom w:val="single" w:sz="4" w:space="0" w:color="auto"/>
              <w:right w:val="nil"/>
            </w:tcBorders>
            <w:vAlign w:val="center"/>
            <w:hideMark/>
          </w:tcPr>
          <w:p w14:paraId="2DD172C4"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tcBorders>
              <w:top w:val="single" w:sz="4" w:space="0" w:color="auto"/>
              <w:left w:val="nil"/>
              <w:bottom w:val="single" w:sz="4" w:space="0" w:color="auto"/>
            </w:tcBorders>
            <w:shd w:val="clear" w:color="auto" w:fill="auto"/>
            <w:noWrap/>
            <w:vAlign w:val="bottom"/>
            <w:hideMark/>
          </w:tcPr>
          <w:p w14:paraId="572C8B10"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3</w:t>
            </w:r>
          </w:p>
        </w:tc>
        <w:tc>
          <w:tcPr>
            <w:tcW w:w="827" w:type="dxa"/>
            <w:tcBorders>
              <w:top w:val="single" w:sz="4" w:space="0" w:color="auto"/>
              <w:bottom w:val="single" w:sz="4" w:space="0" w:color="auto"/>
            </w:tcBorders>
            <w:shd w:val="clear" w:color="000000" w:fill="FFC000"/>
            <w:noWrap/>
            <w:vAlign w:val="bottom"/>
            <w:hideMark/>
          </w:tcPr>
          <w:p w14:paraId="62DFD80D" w14:textId="77777777" w:rsidR="00317D68" w:rsidRPr="0096205B" w:rsidRDefault="00317D68" w:rsidP="00317D68">
            <w:pPr>
              <w:spacing w:after="0" w:line="240" w:lineRule="auto"/>
              <w:jc w:val="center"/>
              <w:rPr>
                <w:rFonts w:asciiTheme="minorHAnsi" w:eastAsia="Times New Roman" w:hAnsiTheme="minorHAnsi"/>
                <w:color w:val="FFC000"/>
                <w:sz w:val="18"/>
                <w:szCs w:val="20"/>
                <w:lang w:val="en-US"/>
              </w:rPr>
            </w:pPr>
            <w:r w:rsidRPr="0096205B">
              <w:rPr>
                <w:rFonts w:asciiTheme="minorHAnsi" w:eastAsia="Times New Roman" w:hAnsiTheme="minorHAnsi"/>
                <w:color w:val="FFC000"/>
                <w:sz w:val="18"/>
                <w:szCs w:val="20"/>
                <w:lang w:val="en-US"/>
              </w:rPr>
              <w:t>orange</w:t>
            </w:r>
          </w:p>
        </w:tc>
        <w:tc>
          <w:tcPr>
            <w:tcW w:w="559" w:type="dxa"/>
            <w:tcBorders>
              <w:top w:val="single" w:sz="4" w:space="0" w:color="auto"/>
              <w:bottom w:val="single" w:sz="4" w:space="0" w:color="auto"/>
            </w:tcBorders>
            <w:shd w:val="clear" w:color="auto" w:fill="auto"/>
            <w:noWrap/>
            <w:vAlign w:val="bottom"/>
            <w:hideMark/>
          </w:tcPr>
          <w:p w14:paraId="40705280" w14:textId="77777777" w:rsidR="00317D68" w:rsidRPr="0096205B" w:rsidRDefault="00317D68" w:rsidP="00317D68">
            <w:pPr>
              <w:spacing w:after="0" w:line="240" w:lineRule="auto"/>
              <w:jc w:val="center"/>
              <w:rPr>
                <w:rFonts w:asciiTheme="minorHAnsi" w:eastAsia="Times New Roman" w:hAnsiTheme="minorHAnsi"/>
                <w:b/>
                <w:bCs/>
                <w:color w:val="BF8F00"/>
                <w:sz w:val="18"/>
                <w:szCs w:val="20"/>
                <w:u w:val="single"/>
                <w:lang w:val="en-US"/>
              </w:rPr>
            </w:pPr>
            <w:r w:rsidRPr="0096205B">
              <w:rPr>
                <w:rFonts w:ascii="Segoe UI Symbol" w:eastAsia="Times New Roman" w:hAnsi="Segoe UI Symbol" w:cs="Segoe UI Symbol"/>
                <w:b/>
                <w:bCs/>
                <w:color w:val="BF8F00"/>
                <w:sz w:val="18"/>
                <w:szCs w:val="20"/>
                <w:u w:val="single"/>
                <w:lang w:val="en-US"/>
              </w:rPr>
              <w:t>➚</w:t>
            </w:r>
          </w:p>
        </w:tc>
        <w:tc>
          <w:tcPr>
            <w:tcW w:w="927" w:type="dxa"/>
            <w:tcBorders>
              <w:top w:val="single" w:sz="4" w:space="0" w:color="auto"/>
              <w:left w:val="nil"/>
              <w:bottom w:val="single" w:sz="4" w:space="0" w:color="auto"/>
              <w:right w:val="nil"/>
            </w:tcBorders>
            <w:shd w:val="clear" w:color="auto" w:fill="auto"/>
            <w:noWrap/>
            <w:vAlign w:val="bottom"/>
            <w:hideMark/>
          </w:tcPr>
          <w:p w14:paraId="3019C1EE"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56,99</w:t>
            </w:r>
          </w:p>
        </w:tc>
        <w:tc>
          <w:tcPr>
            <w:tcW w:w="331" w:type="dxa"/>
            <w:tcBorders>
              <w:top w:val="single" w:sz="4" w:space="0" w:color="auto"/>
              <w:left w:val="nil"/>
              <w:bottom w:val="single" w:sz="4" w:space="0" w:color="auto"/>
              <w:right w:val="nil"/>
            </w:tcBorders>
            <w:shd w:val="clear" w:color="000000" w:fill="E2EFDA"/>
            <w:noWrap/>
            <w:vAlign w:val="bottom"/>
            <w:hideMark/>
          </w:tcPr>
          <w:p w14:paraId="6731A199" w14:textId="77777777" w:rsidR="00317D68" w:rsidRPr="0096205B" w:rsidRDefault="00317D68" w:rsidP="00317D68">
            <w:pPr>
              <w:spacing w:after="0" w:line="240" w:lineRule="auto"/>
              <w:jc w:val="center"/>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&gt;</w:t>
            </w:r>
          </w:p>
        </w:tc>
        <w:tc>
          <w:tcPr>
            <w:tcW w:w="1072" w:type="dxa"/>
            <w:tcBorders>
              <w:top w:val="single" w:sz="4" w:space="0" w:color="auto"/>
              <w:left w:val="nil"/>
              <w:bottom w:val="single" w:sz="4" w:space="0" w:color="auto"/>
              <w:right w:val="nil"/>
            </w:tcBorders>
            <w:shd w:val="clear" w:color="auto" w:fill="auto"/>
            <w:noWrap/>
            <w:vAlign w:val="bottom"/>
            <w:hideMark/>
          </w:tcPr>
          <w:p w14:paraId="76115820"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40,73</w:t>
            </w:r>
          </w:p>
        </w:tc>
        <w:tc>
          <w:tcPr>
            <w:tcW w:w="1247" w:type="dxa"/>
            <w:tcBorders>
              <w:top w:val="single" w:sz="4" w:space="0" w:color="auto"/>
              <w:left w:val="nil"/>
              <w:bottom w:val="single" w:sz="4" w:space="0" w:color="auto"/>
              <w:right w:val="nil"/>
            </w:tcBorders>
            <w:shd w:val="clear" w:color="auto" w:fill="auto"/>
            <w:noWrap/>
            <w:vAlign w:val="bottom"/>
            <w:hideMark/>
          </w:tcPr>
          <w:p w14:paraId="126EB2E6"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1,54</w:t>
            </w:r>
          </w:p>
        </w:tc>
      </w:tr>
      <w:tr w:rsidR="00317D68" w:rsidRPr="0096205B" w14:paraId="656FD208" w14:textId="77777777" w:rsidTr="008C72A4">
        <w:trPr>
          <w:trHeight w:val="250"/>
        </w:trPr>
        <w:tc>
          <w:tcPr>
            <w:tcW w:w="435" w:type="dxa"/>
            <w:vMerge/>
            <w:tcBorders>
              <w:top w:val="single" w:sz="4" w:space="0" w:color="auto"/>
              <w:left w:val="nil"/>
              <w:bottom w:val="single" w:sz="4" w:space="0" w:color="auto"/>
              <w:right w:val="nil"/>
            </w:tcBorders>
            <w:vAlign w:val="center"/>
            <w:hideMark/>
          </w:tcPr>
          <w:p w14:paraId="7A6536E8"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tcBorders>
              <w:top w:val="single" w:sz="4" w:space="0" w:color="auto"/>
              <w:left w:val="nil"/>
              <w:bottom w:val="single" w:sz="4" w:space="0" w:color="auto"/>
            </w:tcBorders>
            <w:shd w:val="clear" w:color="auto" w:fill="auto"/>
            <w:noWrap/>
            <w:vAlign w:val="bottom"/>
            <w:hideMark/>
          </w:tcPr>
          <w:p w14:paraId="17F84ACF"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4</w:t>
            </w:r>
          </w:p>
        </w:tc>
        <w:tc>
          <w:tcPr>
            <w:tcW w:w="827" w:type="dxa"/>
            <w:tcBorders>
              <w:top w:val="single" w:sz="4" w:space="0" w:color="auto"/>
              <w:bottom w:val="single" w:sz="4" w:space="0" w:color="auto"/>
            </w:tcBorders>
            <w:shd w:val="clear" w:color="000000" w:fill="FFFF00"/>
            <w:noWrap/>
            <w:vAlign w:val="bottom"/>
            <w:hideMark/>
          </w:tcPr>
          <w:p w14:paraId="2B5AA9AA" w14:textId="77777777" w:rsidR="00317D68" w:rsidRPr="0096205B" w:rsidRDefault="00317D68" w:rsidP="00317D68">
            <w:pPr>
              <w:spacing w:after="0" w:line="240" w:lineRule="auto"/>
              <w:jc w:val="center"/>
              <w:rPr>
                <w:rFonts w:asciiTheme="minorHAnsi" w:eastAsia="Times New Roman" w:hAnsiTheme="minorHAnsi"/>
                <w:color w:val="FFFF00"/>
                <w:sz w:val="18"/>
                <w:szCs w:val="20"/>
                <w:lang w:val="en-US"/>
              </w:rPr>
            </w:pPr>
            <w:r w:rsidRPr="0096205B">
              <w:rPr>
                <w:rFonts w:asciiTheme="minorHAnsi" w:eastAsia="Times New Roman" w:hAnsiTheme="minorHAnsi"/>
                <w:color w:val="FFFF00"/>
                <w:sz w:val="18"/>
                <w:szCs w:val="20"/>
                <w:lang w:val="en-US"/>
              </w:rPr>
              <w:t>yellow</w:t>
            </w:r>
          </w:p>
        </w:tc>
        <w:tc>
          <w:tcPr>
            <w:tcW w:w="559" w:type="dxa"/>
            <w:tcBorders>
              <w:top w:val="single" w:sz="4" w:space="0" w:color="auto"/>
              <w:bottom w:val="single" w:sz="4" w:space="0" w:color="auto"/>
            </w:tcBorders>
            <w:shd w:val="clear" w:color="auto" w:fill="auto"/>
            <w:noWrap/>
            <w:vAlign w:val="bottom"/>
            <w:hideMark/>
          </w:tcPr>
          <w:p w14:paraId="502B96A7" w14:textId="77777777" w:rsidR="00317D68" w:rsidRPr="0096205B" w:rsidRDefault="00317D68" w:rsidP="00317D68">
            <w:pPr>
              <w:spacing w:after="0" w:line="240" w:lineRule="auto"/>
              <w:jc w:val="center"/>
              <w:rPr>
                <w:rFonts w:asciiTheme="minorHAnsi" w:eastAsia="Times New Roman" w:hAnsiTheme="minorHAnsi"/>
                <w:b/>
                <w:bCs/>
                <w:color w:val="BF8F00"/>
                <w:sz w:val="18"/>
                <w:szCs w:val="20"/>
                <w:u w:val="single"/>
                <w:lang w:val="en-US"/>
              </w:rPr>
            </w:pPr>
            <w:r w:rsidRPr="0096205B">
              <w:rPr>
                <w:rFonts w:ascii="Segoe UI Symbol" w:eastAsia="Times New Roman" w:hAnsi="Segoe UI Symbol" w:cs="Segoe UI Symbol"/>
                <w:b/>
                <w:bCs/>
                <w:color w:val="BF8F00"/>
                <w:sz w:val="18"/>
                <w:szCs w:val="20"/>
                <w:u w:val="single"/>
                <w:lang w:val="en-US"/>
              </w:rPr>
              <w:t>➚</w:t>
            </w:r>
          </w:p>
        </w:tc>
        <w:tc>
          <w:tcPr>
            <w:tcW w:w="927" w:type="dxa"/>
            <w:tcBorders>
              <w:top w:val="single" w:sz="4" w:space="0" w:color="auto"/>
              <w:left w:val="nil"/>
              <w:bottom w:val="single" w:sz="4" w:space="0" w:color="auto"/>
              <w:right w:val="nil"/>
            </w:tcBorders>
            <w:shd w:val="clear" w:color="auto" w:fill="auto"/>
            <w:noWrap/>
            <w:vAlign w:val="bottom"/>
            <w:hideMark/>
          </w:tcPr>
          <w:p w14:paraId="333F71D7"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50,94</w:t>
            </w:r>
          </w:p>
        </w:tc>
        <w:tc>
          <w:tcPr>
            <w:tcW w:w="331" w:type="dxa"/>
            <w:tcBorders>
              <w:top w:val="single" w:sz="4" w:space="0" w:color="auto"/>
              <w:left w:val="nil"/>
              <w:bottom w:val="single" w:sz="4" w:space="0" w:color="auto"/>
              <w:right w:val="nil"/>
            </w:tcBorders>
            <w:shd w:val="clear" w:color="000000" w:fill="E2EFDA"/>
            <w:noWrap/>
            <w:vAlign w:val="bottom"/>
            <w:hideMark/>
          </w:tcPr>
          <w:p w14:paraId="23FF1189" w14:textId="77777777" w:rsidR="00317D68" w:rsidRPr="0096205B" w:rsidRDefault="00317D68" w:rsidP="00317D68">
            <w:pPr>
              <w:spacing w:after="0" w:line="240" w:lineRule="auto"/>
              <w:jc w:val="center"/>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&gt;</w:t>
            </w:r>
          </w:p>
        </w:tc>
        <w:tc>
          <w:tcPr>
            <w:tcW w:w="1072" w:type="dxa"/>
            <w:tcBorders>
              <w:top w:val="single" w:sz="4" w:space="0" w:color="auto"/>
              <w:left w:val="nil"/>
              <w:bottom w:val="single" w:sz="4" w:space="0" w:color="auto"/>
              <w:right w:val="nil"/>
            </w:tcBorders>
            <w:shd w:val="clear" w:color="auto" w:fill="auto"/>
            <w:noWrap/>
            <w:vAlign w:val="bottom"/>
            <w:hideMark/>
          </w:tcPr>
          <w:p w14:paraId="0B5072BD"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46,55</w:t>
            </w:r>
          </w:p>
        </w:tc>
        <w:tc>
          <w:tcPr>
            <w:tcW w:w="1247" w:type="dxa"/>
            <w:tcBorders>
              <w:top w:val="single" w:sz="4" w:space="0" w:color="auto"/>
              <w:left w:val="nil"/>
              <w:bottom w:val="single" w:sz="4" w:space="0" w:color="auto"/>
              <w:right w:val="nil"/>
            </w:tcBorders>
            <w:shd w:val="clear" w:color="auto" w:fill="auto"/>
            <w:noWrap/>
            <w:vAlign w:val="bottom"/>
            <w:hideMark/>
          </w:tcPr>
          <w:p w14:paraId="284E7874"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4,62</w:t>
            </w:r>
          </w:p>
        </w:tc>
      </w:tr>
      <w:tr w:rsidR="00317D68" w:rsidRPr="0096205B" w14:paraId="724C19DF" w14:textId="77777777" w:rsidTr="008C72A4">
        <w:trPr>
          <w:trHeight w:val="250"/>
        </w:trPr>
        <w:tc>
          <w:tcPr>
            <w:tcW w:w="435" w:type="dxa"/>
            <w:vMerge/>
            <w:tcBorders>
              <w:top w:val="single" w:sz="4" w:space="0" w:color="auto"/>
              <w:left w:val="nil"/>
              <w:bottom w:val="single" w:sz="4" w:space="0" w:color="auto"/>
              <w:right w:val="nil"/>
            </w:tcBorders>
            <w:vAlign w:val="center"/>
            <w:hideMark/>
          </w:tcPr>
          <w:p w14:paraId="0DD95939"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tcBorders>
              <w:top w:val="single" w:sz="4" w:space="0" w:color="auto"/>
              <w:left w:val="nil"/>
              <w:bottom w:val="single" w:sz="4" w:space="0" w:color="auto"/>
            </w:tcBorders>
            <w:shd w:val="clear" w:color="auto" w:fill="auto"/>
            <w:noWrap/>
            <w:vAlign w:val="bottom"/>
            <w:hideMark/>
          </w:tcPr>
          <w:p w14:paraId="66408ACA"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5</w:t>
            </w:r>
          </w:p>
        </w:tc>
        <w:tc>
          <w:tcPr>
            <w:tcW w:w="827" w:type="dxa"/>
            <w:tcBorders>
              <w:top w:val="single" w:sz="4" w:space="0" w:color="auto"/>
              <w:bottom w:val="single" w:sz="4" w:space="0" w:color="auto"/>
            </w:tcBorders>
            <w:shd w:val="clear" w:color="000000" w:fill="FFFF00"/>
            <w:noWrap/>
            <w:vAlign w:val="bottom"/>
            <w:hideMark/>
          </w:tcPr>
          <w:p w14:paraId="5519523B" w14:textId="77777777" w:rsidR="00317D68" w:rsidRPr="0096205B" w:rsidRDefault="00317D68" w:rsidP="00317D68">
            <w:pPr>
              <w:spacing w:after="0" w:line="240" w:lineRule="auto"/>
              <w:jc w:val="center"/>
              <w:rPr>
                <w:rFonts w:asciiTheme="minorHAnsi" w:eastAsia="Times New Roman" w:hAnsiTheme="minorHAnsi"/>
                <w:color w:val="FFFF00"/>
                <w:sz w:val="18"/>
                <w:szCs w:val="20"/>
                <w:lang w:val="en-US"/>
              </w:rPr>
            </w:pPr>
            <w:r w:rsidRPr="0096205B">
              <w:rPr>
                <w:rFonts w:asciiTheme="minorHAnsi" w:eastAsia="Times New Roman" w:hAnsiTheme="minorHAnsi"/>
                <w:color w:val="FFFF00"/>
                <w:sz w:val="18"/>
                <w:szCs w:val="20"/>
                <w:lang w:val="en-US"/>
              </w:rPr>
              <w:t>yellow</w:t>
            </w:r>
          </w:p>
        </w:tc>
        <w:tc>
          <w:tcPr>
            <w:tcW w:w="559" w:type="dxa"/>
            <w:tcBorders>
              <w:top w:val="single" w:sz="4" w:space="0" w:color="auto"/>
              <w:bottom w:val="single" w:sz="4" w:space="0" w:color="auto"/>
            </w:tcBorders>
            <w:shd w:val="clear" w:color="auto" w:fill="auto"/>
            <w:noWrap/>
            <w:vAlign w:val="bottom"/>
            <w:hideMark/>
          </w:tcPr>
          <w:p w14:paraId="47747C06" w14:textId="77777777" w:rsidR="00317D68" w:rsidRPr="0096205B" w:rsidRDefault="00317D68" w:rsidP="00317D68">
            <w:pPr>
              <w:spacing w:after="0" w:line="240" w:lineRule="auto"/>
              <w:jc w:val="center"/>
              <w:rPr>
                <w:rFonts w:asciiTheme="minorHAnsi" w:eastAsia="Times New Roman" w:hAnsiTheme="minorHAnsi"/>
                <w:b/>
                <w:bCs/>
                <w:color w:val="BF8F00"/>
                <w:sz w:val="18"/>
                <w:szCs w:val="20"/>
                <w:u w:val="single"/>
                <w:lang w:val="en-US"/>
              </w:rPr>
            </w:pPr>
            <w:r w:rsidRPr="0096205B">
              <w:rPr>
                <w:rFonts w:ascii="Segoe UI Symbol" w:eastAsia="Times New Roman" w:hAnsi="Segoe UI Symbol" w:cs="Segoe UI Symbol"/>
                <w:b/>
                <w:bCs/>
                <w:color w:val="BF8F00"/>
                <w:sz w:val="18"/>
                <w:szCs w:val="20"/>
                <w:u w:val="single"/>
                <w:lang w:val="en-US"/>
              </w:rPr>
              <w:t>➚</w:t>
            </w:r>
          </w:p>
        </w:tc>
        <w:tc>
          <w:tcPr>
            <w:tcW w:w="927" w:type="dxa"/>
            <w:tcBorders>
              <w:top w:val="single" w:sz="4" w:space="0" w:color="auto"/>
              <w:left w:val="nil"/>
              <w:bottom w:val="single" w:sz="4" w:space="0" w:color="auto"/>
              <w:right w:val="nil"/>
            </w:tcBorders>
            <w:shd w:val="clear" w:color="auto" w:fill="auto"/>
            <w:noWrap/>
            <w:vAlign w:val="bottom"/>
            <w:hideMark/>
          </w:tcPr>
          <w:p w14:paraId="5AC6BCCF"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56,71</w:t>
            </w:r>
          </w:p>
        </w:tc>
        <w:tc>
          <w:tcPr>
            <w:tcW w:w="331" w:type="dxa"/>
            <w:tcBorders>
              <w:top w:val="single" w:sz="4" w:space="0" w:color="auto"/>
              <w:left w:val="nil"/>
              <w:bottom w:val="single" w:sz="4" w:space="0" w:color="auto"/>
              <w:right w:val="nil"/>
            </w:tcBorders>
            <w:shd w:val="clear" w:color="000000" w:fill="E2EFDA"/>
            <w:noWrap/>
            <w:vAlign w:val="bottom"/>
            <w:hideMark/>
          </w:tcPr>
          <w:p w14:paraId="154627BF" w14:textId="77777777" w:rsidR="00317D68" w:rsidRPr="0096205B" w:rsidRDefault="00317D68" w:rsidP="00317D68">
            <w:pPr>
              <w:spacing w:after="0" w:line="240" w:lineRule="auto"/>
              <w:jc w:val="center"/>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&gt;</w:t>
            </w:r>
          </w:p>
        </w:tc>
        <w:tc>
          <w:tcPr>
            <w:tcW w:w="1072" w:type="dxa"/>
            <w:tcBorders>
              <w:top w:val="single" w:sz="4" w:space="0" w:color="auto"/>
              <w:left w:val="nil"/>
              <w:bottom w:val="single" w:sz="4" w:space="0" w:color="auto"/>
              <w:right w:val="nil"/>
            </w:tcBorders>
            <w:shd w:val="clear" w:color="auto" w:fill="auto"/>
            <w:noWrap/>
            <w:vAlign w:val="bottom"/>
            <w:hideMark/>
          </w:tcPr>
          <w:p w14:paraId="3F6F75FF"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39,49</w:t>
            </w:r>
          </w:p>
        </w:tc>
        <w:tc>
          <w:tcPr>
            <w:tcW w:w="1247" w:type="dxa"/>
            <w:tcBorders>
              <w:top w:val="single" w:sz="4" w:space="0" w:color="auto"/>
              <w:left w:val="nil"/>
              <w:bottom w:val="single" w:sz="4" w:space="0" w:color="auto"/>
              <w:right w:val="nil"/>
            </w:tcBorders>
            <w:shd w:val="clear" w:color="auto" w:fill="auto"/>
            <w:noWrap/>
            <w:vAlign w:val="bottom"/>
            <w:hideMark/>
          </w:tcPr>
          <w:p w14:paraId="320E868A"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0</w:t>
            </w:r>
          </w:p>
        </w:tc>
      </w:tr>
      <w:tr w:rsidR="00317D68" w:rsidRPr="0096205B" w14:paraId="65935C1C" w14:textId="77777777" w:rsidTr="008C72A4">
        <w:trPr>
          <w:trHeight w:val="250"/>
        </w:trPr>
        <w:tc>
          <w:tcPr>
            <w:tcW w:w="435" w:type="dxa"/>
            <w:vMerge/>
            <w:tcBorders>
              <w:top w:val="single" w:sz="4" w:space="0" w:color="auto"/>
              <w:left w:val="nil"/>
              <w:bottom w:val="single" w:sz="4" w:space="0" w:color="auto"/>
              <w:right w:val="nil"/>
            </w:tcBorders>
            <w:vAlign w:val="center"/>
            <w:hideMark/>
          </w:tcPr>
          <w:p w14:paraId="6C8973A0"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tcBorders>
              <w:top w:val="single" w:sz="4" w:space="0" w:color="auto"/>
              <w:left w:val="nil"/>
              <w:bottom w:val="single" w:sz="4" w:space="0" w:color="auto"/>
            </w:tcBorders>
            <w:shd w:val="clear" w:color="auto" w:fill="auto"/>
            <w:noWrap/>
            <w:vAlign w:val="bottom"/>
            <w:hideMark/>
          </w:tcPr>
          <w:p w14:paraId="7025A574"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6</w:t>
            </w:r>
          </w:p>
        </w:tc>
        <w:tc>
          <w:tcPr>
            <w:tcW w:w="827" w:type="dxa"/>
            <w:tcBorders>
              <w:top w:val="single" w:sz="4" w:space="0" w:color="auto"/>
              <w:bottom w:val="single" w:sz="4" w:space="0" w:color="auto"/>
            </w:tcBorders>
            <w:shd w:val="clear" w:color="000000" w:fill="FFFF00"/>
            <w:noWrap/>
            <w:vAlign w:val="bottom"/>
            <w:hideMark/>
          </w:tcPr>
          <w:p w14:paraId="6F49355E" w14:textId="77777777" w:rsidR="00317D68" w:rsidRPr="0096205B" w:rsidRDefault="00317D68" w:rsidP="00317D68">
            <w:pPr>
              <w:spacing w:after="0" w:line="240" w:lineRule="auto"/>
              <w:jc w:val="center"/>
              <w:rPr>
                <w:rFonts w:asciiTheme="minorHAnsi" w:eastAsia="Times New Roman" w:hAnsiTheme="minorHAnsi"/>
                <w:color w:val="FFFF00"/>
                <w:sz w:val="18"/>
                <w:szCs w:val="20"/>
                <w:lang w:val="en-US"/>
              </w:rPr>
            </w:pPr>
            <w:r w:rsidRPr="0096205B">
              <w:rPr>
                <w:rFonts w:asciiTheme="minorHAnsi" w:eastAsia="Times New Roman" w:hAnsiTheme="minorHAnsi"/>
                <w:color w:val="FFFF00"/>
                <w:sz w:val="18"/>
                <w:szCs w:val="20"/>
                <w:lang w:val="en-US"/>
              </w:rPr>
              <w:t>yellow</w:t>
            </w:r>
          </w:p>
        </w:tc>
        <w:tc>
          <w:tcPr>
            <w:tcW w:w="559" w:type="dxa"/>
            <w:tcBorders>
              <w:top w:val="single" w:sz="4" w:space="0" w:color="auto"/>
              <w:bottom w:val="single" w:sz="4" w:space="0" w:color="auto"/>
            </w:tcBorders>
            <w:shd w:val="clear" w:color="000000" w:fill="auto"/>
            <w:noWrap/>
            <w:vAlign w:val="bottom"/>
            <w:hideMark/>
          </w:tcPr>
          <w:p w14:paraId="66915C72" w14:textId="77777777" w:rsidR="00317D68" w:rsidRPr="0096205B" w:rsidRDefault="00317D68" w:rsidP="00317D68">
            <w:pPr>
              <w:spacing w:after="0" w:line="240" w:lineRule="auto"/>
              <w:jc w:val="center"/>
              <w:rPr>
                <w:rFonts w:asciiTheme="minorHAnsi" w:eastAsia="Times New Roman" w:hAnsiTheme="minorHAnsi"/>
                <w:b/>
                <w:bCs/>
                <w:color w:val="548235"/>
                <w:sz w:val="18"/>
                <w:szCs w:val="20"/>
                <w:u w:val="single"/>
                <w:lang w:val="en-US"/>
              </w:rPr>
            </w:pPr>
            <w:r w:rsidRPr="0096205B">
              <w:rPr>
                <w:rFonts w:asciiTheme="minorHAnsi" w:eastAsia="Times New Roman" w:hAnsiTheme="minorHAnsi"/>
                <w:b/>
                <w:bCs/>
                <w:color w:val="548235"/>
                <w:sz w:val="18"/>
                <w:szCs w:val="20"/>
                <w:u w:val="single"/>
                <w:lang w:val="en-US"/>
              </w:rPr>
              <w:t>↑</w:t>
            </w:r>
          </w:p>
        </w:tc>
        <w:tc>
          <w:tcPr>
            <w:tcW w:w="927" w:type="dxa"/>
            <w:tcBorders>
              <w:top w:val="single" w:sz="4" w:space="0" w:color="auto"/>
              <w:left w:val="nil"/>
              <w:bottom w:val="single" w:sz="4" w:space="0" w:color="auto"/>
              <w:right w:val="nil"/>
            </w:tcBorders>
            <w:shd w:val="clear" w:color="auto" w:fill="auto"/>
            <w:noWrap/>
            <w:vAlign w:val="bottom"/>
            <w:hideMark/>
          </w:tcPr>
          <w:p w14:paraId="719460A5"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56,28</w:t>
            </w:r>
          </w:p>
        </w:tc>
        <w:tc>
          <w:tcPr>
            <w:tcW w:w="331" w:type="dxa"/>
            <w:tcBorders>
              <w:top w:val="single" w:sz="4" w:space="0" w:color="auto"/>
              <w:left w:val="nil"/>
              <w:bottom w:val="single" w:sz="4" w:space="0" w:color="auto"/>
              <w:right w:val="nil"/>
            </w:tcBorders>
            <w:shd w:val="clear" w:color="000000" w:fill="E2EFDA"/>
            <w:noWrap/>
            <w:vAlign w:val="bottom"/>
            <w:hideMark/>
          </w:tcPr>
          <w:p w14:paraId="644C94F9" w14:textId="77777777" w:rsidR="00317D68" w:rsidRPr="0096205B" w:rsidRDefault="00317D68" w:rsidP="00317D68">
            <w:pPr>
              <w:spacing w:after="0" w:line="240" w:lineRule="auto"/>
              <w:jc w:val="center"/>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&gt;</w:t>
            </w:r>
          </w:p>
        </w:tc>
        <w:tc>
          <w:tcPr>
            <w:tcW w:w="1072" w:type="dxa"/>
            <w:tcBorders>
              <w:top w:val="single" w:sz="4" w:space="0" w:color="auto"/>
              <w:left w:val="nil"/>
              <w:bottom w:val="single" w:sz="4" w:space="0" w:color="auto"/>
              <w:right w:val="nil"/>
            </w:tcBorders>
            <w:shd w:val="clear" w:color="auto" w:fill="auto"/>
            <w:noWrap/>
            <w:vAlign w:val="bottom"/>
            <w:hideMark/>
          </w:tcPr>
          <w:p w14:paraId="68FBF82F"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40,43</w:t>
            </w:r>
          </w:p>
        </w:tc>
        <w:tc>
          <w:tcPr>
            <w:tcW w:w="1247" w:type="dxa"/>
            <w:tcBorders>
              <w:top w:val="single" w:sz="4" w:space="0" w:color="auto"/>
              <w:left w:val="nil"/>
              <w:bottom w:val="single" w:sz="4" w:space="0" w:color="auto"/>
              <w:right w:val="nil"/>
            </w:tcBorders>
            <w:shd w:val="clear" w:color="auto" w:fill="auto"/>
            <w:noWrap/>
            <w:vAlign w:val="bottom"/>
            <w:hideMark/>
          </w:tcPr>
          <w:p w14:paraId="256D1A36"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11,79</w:t>
            </w:r>
          </w:p>
        </w:tc>
      </w:tr>
      <w:tr w:rsidR="00317D68" w:rsidRPr="0096205B" w14:paraId="7AC61636" w14:textId="77777777" w:rsidTr="008C72A4">
        <w:trPr>
          <w:trHeight w:val="250"/>
        </w:trPr>
        <w:tc>
          <w:tcPr>
            <w:tcW w:w="435" w:type="dxa"/>
            <w:vMerge/>
            <w:tcBorders>
              <w:top w:val="single" w:sz="4" w:space="0" w:color="auto"/>
              <w:left w:val="nil"/>
              <w:bottom w:val="single" w:sz="4" w:space="0" w:color="auto"/>
              <w:right w:val="nil"/>
            </w:tcBorders>
            <w:vAlign w:val="center"/>
            <w:hideMark/>
          </w:tcPr>
          <w:p w14:paraId="61419DD9"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tcBorders>
              <w:top w:val="single" w:sz="4" w:space="0" w:color="auto"/>
              <w:left w:val="nil"/>
              <w:bottom w:val="single" w:sz="4" w:space="0" w:color="auto"/>
            </w:tcBorders>
            <w:shd w:val="clear" w:color="auto" w:fill="auto"/>
            <w:noWrap/>
            <w:vAlign w:val="bottom"/>
            <w:hideMark/>
          </w:tcPr>
          <w:p w14:paraId="2D517B74"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7</w:t>
            </w:r>
          </w:p>
        </w:tc>
        <w:tc>
          <w:tcPr>
            <w:tcW w:w="827" w:type="dxa"/>
            <w:tcBorders>
              <w:top w:val="single" w:sz="4" w:space="0" w:color="auto"/>
              <w:bottom w:val="single" w:sz="4" w:space="0" w:color="auto"/>
            </w:tcBorders>
            <w:shd w:val="clear" w:color="000000" w:fill="00B050"/>
            <w:noWrap/>
            <w:vAlign w:val="bottom"/>
            <w:hideMark/>
          </w:tcPr>
          <w:p w14:paraId="29F9E104" w14:textId="77777777" w:rsidR="00317D68" w:rsidRPr="0096205B" w:rsidRDefault="00317D68" w:rsidP="00317D68">
            <w:pPr>
              <w:spacing w:after="0" w:line="240" w:lineRule="auto"/>
              <w:jc w:val="center"/>
              <w:rPr>
                <w:rFonts w:asciiTheme="minorHAnsi" w:eastAsia="Times New Roman" w:hAnsiTheme="minorHAnsi"/>
                <w:color w:val="00B050"/>
                <w:sz w:val="18"/>
                <w:szCs w:val="20"/>
                <w:lang w:val="en-US"/>
              </w:rPr>
            </w:pPr>
            <w:r w:rsidRPr="0096205B">
              <w:rPr>
                <w:rFonts w:asciiTheme="minorHAnsi" w:eastAsia="Times New Roman" w:hAnsiTheme="minorHAnsi"/>
                <w:color w:val="00B050"/>
                <w:sz w:val="18"/>
                <w:szCs w:val="20"/>
                <w:lang w:val="en-US"/>
              </w:rPr>
              <w:t>green</w:t>
            </w:r>
          </w:p>
        </w:tc>
        <w:tc>
          <w:tcPr>
            <w:tcW w:w="559" w:type="dxa"/>
            <w:tcBorders>
              <w:top w:val="single" w:sz="4" w:space="0" w:color="auto"/>
              <w:bottom w:val="single" w:sz="4" w:space="0" w:color="auto"/>
            </w:tcBorders>
            <w:shd w:val="clear" w:color="000000" w:fill="auto"/>
            <w:noWrap/>
            <w:vAlign w:val="bottom"/>
            <w:hideMark/>
          </w:tcPr>
          <w:p w14:paraId="723A220E" w14:textId="77777777" w:rsidR="00317D68" w:rsidRPr="0096205B" w:rsidRDefault="00317D68" w:rsidP="00317D68">
            <w:pPr>
              <w:spacing w:after="0" w:line="240" w:lineRule="auto"/>
              <w:jc w:val="center"/>
              <w:rPr>
                <w:rFonts w:asciiTheme="minorHAnsi" w:eastAsia="Times New Roman" w:hAnsiTheme="minorHAnsi"/>
                <w:b/>
                <w:bCs/>
                <w:color w:val="548235"/>
                <w:sz w:val="18"/>
                <w:szCs w:val="20"/>
                <w:u w:val="single"/>
                <w:lang w:val="en-US"/>
              </w:rPr>
            </w:pPr>
            <w:r w:rsidRPr="0096205B">
              <w:rPr>
                <w:rFonts w:asciiTheme="minorHAnsi" w:eastAsia="Times New Roman" w:hAnsiTheme="minorHAnsi"/>
                <w:b/>
                <w:bCs/>
                <w:color w:val="548235"/>
                <w:sz w:val="18"/>
                <w:szCs w:val="20"/>
                <w:u w:val="single"/>
                <w:lang w:val="en-US"/>
              </w:rPr>
              <w:t>↑</w:t>
            </w:r>
          </w:p>
        </w:tc>
        <w:tc>
          <w:tcPr>
            <w:tcW w:w="927" w:type="dxa"/>
            <w:tcBorders>
              <w:top w:val="single" w:sz="4" w:space="0" w:color="auto"/>
              <w:left w:val="nil"/>
              <w:bottom w:val="single" w:sz="4" w:space="0" w:color="auto"/>
              <w:right w:val="nil"/>
            </w:tcBorders>
            <w:shd w:val="clear" w:color="auto" w:fill="auto"/>
            <w:noWrap/>
            <w:vAlign w:val="bottom"/>
            <w:hideMark/>
          </w:tcPr>
          <w:p w14:paraId="3B39577E"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56,90</w:t>
            </w:r>
          </w:p>
        </w:tc>
        <w:tc>
          <w:tcPr>
            <w:tcW w:w="331" w:type="dxa"/>
            <w:tcBorders>
              <w:top w:val="single" w:sz="4" w:space="0" w:color="auto"/>
              <w:left w:val="nil"/>
              <w:bottom w:val="single" w:sz="4" w:space="0" w:color="auto"/>
              <w:right w:val="nil"/>
            </w:tcBorders>
            <w:shd w:val="clear" w:color="000000" w:fill="E2EFDA"/>
            <w:noWrap/>
            <w:vAlign w:val="bottom"/>
            <w:hideMark/>
          </w:tcPr>
          <w:p w14:paraId="21DE3F89" w14:textId="77777777" w:rsidR="00317D68" w:rsidRPr="0096205B" w:rsidRDefault="00317D68" w:rsidP="00317D68">
            <w:pPr>
              <w:spacing w:after="0" w:line="240" w:lineRule="auto"/>
              <w:jc w:val="center"/>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&gt;</w:t>
            </w:r>
          </w:p>
        </w:tc>
        <w:tc>
          <w:tcPr>
            <w:tcW w:w="1072" w:type="dxa"/>
            <w:tcBorders>
              <w:top w:val="single" w:sz="4" w:space="0" w:color="auto"/>
              <w:left w:val="nil"/>
              <w:bottom w:val="single" w:sz="4" w:space="0" w:color="auto"/>
              <w:right w:val="nil"/>
            </w:tcBorders>
            <w:shd w:val="clear" w:color="auto" w:fill="auto"/>
            <w:noWrap/>
            <w:vAlign w:val="bottom"/>
            <w:hideMark/>
          </w:tcPr>
          <w:p w14:paraId="66383E8A"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39,26</w:t>
            </w:r>
          </w:p>
        </w:tc>
        <w:tc>
          <w:tcPr>
            <w:tcW w:w="1247" w:type="dxa"/>
            <w:tcBorders>
              <w:top w:val="single" w:sz="4" w:space="0" w:color="auto"/>
              <w:left w:val="nil"/>
              <w:bottom w:val="single" w:sz="4" w:space="0" w:color="auto"/>
              <w:right w:val="nil"/>
            </w:tcBorders>
            <w:shd w:val="clear" w:color="auto" w:fill="auto"/>
            <w:noWrap/>
            <w:vAlign w:val="bottom"/>
            <w:hideMark/>
          </w:tcPr>
          <w:p w14:paraId="16C410D2"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17,44</w:t>
            </w:r>
          </w:p>
        </w:tc>
      </w:tr>
      <w:tr w:rsidR="00317D68" w:rsidRPr="0096205B" w14:paraId="33D7441F" w14:textId="77777777" w:rsidTr="008C72A4">
        <w:trPr>
          <w:trHeight w:val="250"/>
        </w:trPr>
        <w:tc>
          <w:tcPr>
            <w:tcW w:w="435" w:type="dxa"/>
            <w:vMerge/>
            <w:tcBorders>
              <w:top w:val="single" w:sz="4" w:space="0" w:color="auto"/>
              <w:left w:val="nil"/>
              <w:bottom w:val="single" w:sz="4" w:space="0" w:color="auto"/>
              <w:right w:val="nil"/>
            </w:tcBorders>
            <w:vAlign w:val="center"/>
            <w:hideMark/>
          </w:tcPr>
          <w:p w14:paraId="1C4F123A"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tcBorders>
              <w:top w:val="single" w:sz="4" w:space="0" w:color="auto"/>
              <w:left w:val="nil"/>
              <w:bottom w:val="single" w:sz="4" w:space="0" w:color="auto"/>
            </w:tcBorders>
            <w:shd w:val="clear" w:color="auto" w:fill="auto"/>
            <w:noWrap/>
            <w:vAlign w:val="bottom"/>
            <w:hideMark/>
          </w:tcPr>
          <w:p w14:paraId="207AF13F"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8</w:t>
            </w:r>
          </w:p>
        </w:tc>
        <w:tc>
          <w:tcPr>
            <w:tcW w:w="827" w:type="dxa"/>
            <w:tcBorders>
              <w:top w:val="single" w:sz="4" w:space="0" w:color="auto"/>
              <w:bottom w:val="single" w:sz="4" w:space="0" w:color="auto"/>
            </w:tcBorders>
            <w:shd w:val="clear" w:color="000000" w:fill="FFFF00"/>
            <w:noWrap/>
            <w:vAlign w:val="bottom"/>
            <w:hideMark/>
          </w:tcPr>
          <w:p w14:paraId="2785BDE1" w14:textId="77777777" w:rsidR="00317D68" w:rsidRPr="0096205B" w:rsidRDefault="00317D68" w:rsidP="00317D68">
            <w:pPr>
              <w:spacing w:after="0" w:line="240" w:lineRule="auto"/>
              <w:jc w:val="center"/>
              <w:rPr>
                <w:rFonts w:asciiTheme="minorHAnsi" w:eastAsia="Times New Roman" w:hAnsiTheme="minorHAnsi"/>
                <w:color w:val="FFFF00"/>
                <w:sz w:val="18"/>
                <w:szCs w:val="20"/>
                <w:lang w:val="en-US"/>
              </w:rPr>
            </w:pPr>
            <w:r w:rsidRPr="0096205B">
              <w:rPr>
                <w:rFonts w:asciiTheme="minorHAnsi" w:eastAsia="Times New Roman" w:hAnsiTheme="minorHAnsi"/>
                <w:color w:val="FFFF00"/>
                <w:sz w:val="18"/>
                <w:szCs w:val="20"/>
                <w:lang w:val="en-US"/>
              </w:rPr>
              <w:t>yellow</w:t>
            </w:r>
          </w:p>
        </w:tc>
        <w:tc>
          <w:tcPr>
            <w:tcW w:w="559" w:type="dxa"/>
            <w:tcBorders>
              <w:top w:val="single" w:sz="4" w:space="0" w:color="auto"/>
              <w:bottom w:val="single" w:sz="4" w:space="0" w:color="auto"/>
            </w:tcBorders>
            <w:shd w:val="clear" w:color="auto" w:fill="auto"/>
            <w:noWrap/>
            <w:vAlign w:val="bottom"/>
            <w:hideMark/>
          </w:tcPr>
          <w:p w14:paraId="50D218DC" w14:textId="77777777" w:rsidR="00317D68" w:rsidRPr="0096205B" w:rsidRDefault="00317D68" w:rsidP="00317D68">
            <w:pPr>
              <w:spacing w:after="0" w:line="240" w:lineRule="auto"/>
              <w:jc w:val="center"/>
              <w:rPr>
                <w:rFonts w:asciiTheme="minorHAnsi" w:eastAsia="Times New Roman" w:hAnsiTheme="minorHAnsi"/>
                <w:b/>
                <w:bCs/>
                <w:color w:val="BF8F00"/>
                <w:sz w:val="18"/>
                <w:szCs w:val="20"/>
                <w:u w:val="single"/>
                <w:lang w:val="en-US"/>
              </w:rPr>
            </w:pPr>
            <w:r w:rsidRPr="0096205B">
              <w:rPr>
                <w:rFonts w:ascii="Segoe UI Symbol" w:eastAsia="Times New Roman" w:hAnsi="Segoe UI Symbol" w:cs="Segoe UI Symbol"/>
                <w:b/>
                <w:bCs/>
                <w:color w:val="BF8F00"/>
                <w:sz w:val="18"/>
                <w:szCs w:val="20"/>
                <w:u w:val="single"/>
                <w:lang w:val="en-US"/>
              </w:rPr>
              <w:t>➚</w:t>
            </w:r>
          </w:p>
        </w:tc>
        <w:tc>
          <w:tcPr>
            <w:tcW w:w="927" w:type="dxa"/>
            <w:tcBorders>
              <w:top w:val="single" w:sz="4" w:space="0" w:color="auto"/>
              <w:left w:val="nil"/>
              <w:bottom w:val="single" w:sz="4" w:space="0" w:color="auto"/>
              <w:right w:val="nil"/>
            </w:tcBorders>
            <w:shd w:val="clear" w:color="auto" w:fill="auto"/>
            <w:noWrap/>
            <w:vAlign w:val="bottom"/>
            <w:hideMark/>
          </w:tcPr>
          <w:p w14:paraId="27108BA3"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50,95</w:t>
            </w:r>
          </w:p>
        </w:tc>
        <w:tc>
          <w:tcPr>
            <w:tcW w:w="331" w:type="dxa"/>
            <w:tcBorders>
              <w:top w:val="single" w:sz="4" w:space="0" w:color="auto"/>
              <w:left w:val="nil"/>
              <w:bottom w:val="single" w:sz="4" w:space="0" w:color="auto"/>
              <w:right w:val="nil"/>
            </w:tcBorders>
            <w:shd w:val="clear" w:color="000000" w:fill="E2EFDA"/>
            <w:noWrap/>
            <w:vAlign w:val="bottom"/>
            <w:hideMark/>
          </w:tcPr>
          <w:p w14:paraId="40C9AC47" w14:textId="77777777" w:rsidR="00317D68" w:rsidRPr="0096205B" w:rsidRDefault="00317D68" w:rsidP="00317D68">
            <w:pPr>
              <w:spacing w:after="0" w:line="240" w:lineRule="auto"/>
              <w:jc w:val="center"/>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&gt;</w:t>
            </w:r>
          </w:p>
        </w:tc>
        <w:tc>
          <w:tcPr>
            <w:tcW w:w="1072" w:type="dxa"/>
            <w:tcBorders>
              <w:top w:val="single" w:sz="4" w:space="0" w:color="auto"/>
              <w:left w:val="nil"/>
              <w:bottom w:val="single" w:sz="4" w:space="0" w:color="auto"/>
              <w:right w:val="nil"/>
            </w:tcBorders>
            <w:shd w:val="clear" w:color="auto" w:fill="auto"/>
            <w:noWrap/>
            <w:vAlign w:val="bottom"/>
            <w:hideMark/>
          </w:tcPr>
          <w:p w14:paraId="13E30540"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43,18</w:t>
            </w:r>
          </w:p>
        </w:tc>
        <w:tc>
          <w:tcPr>
            <w:tcW w:w="1247" w:type="dxa"/>
            <w:tcBorders>
              <w:top w:val="single" w:sz="4" w:space="0" w:color="auto"/>
              <w:left w:val="nil"/>
              <w:bottom w:val="single" w:sz="4" w:space="0" w:color="auto"/>
              <w:right w:val="nil"/>
            </w:tcBorders>
            <w:shd w:val="clear" w:color="auto" w:fill="auto"/>
            <w:noWrap/>
            <w:vAlign w:val="bottom"/>
            <w:hideMark/>
          </w:tcPr>
          <w:p w14:paraId="074D197B"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6,15</w:t>
            </w:r>
          </w:p>
        </w:tc>
      </w:tr>
      <w:tr w:rsidR="00317D68" w:rsidRPr="0096205B" w14:paraId="6100C9F1" w14:textId="77777777" w:rsidTr="008C72A4">
        <w:trPr>
          <w:trHeight w:val="250"/>
        </w:trPr>
        <w:tc>
          <w:tcPr>
            <w:tcW w:w="435" w:type="dxa"/>
            <w:vMerge/>
            <w:tcBorders>
              <w:top w:val="single" w:sz="4" w:space="0" w:color="auto"/>
              <w:left w:val="nil"/>
              <w:bottom w:val="single" w:sz="4" w:space="0" w:color="auto"/>
              <w:right w:val="nil"/>
            </w:tcBorders>
            <w:vAlign w:val="center"/>
            <w:hideMark/>
          </w:tcPr>
          <w:p w14:paraId="645D3B31"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tcBorders>
              <w:top w:val="single" w:sz="4" w:space="0" w:color="auto"/>
              <w:left w:val="nil"/>
              <w:bottom w:val="single" w:sz="4" w:space="0" w:color="auto"/>
            </w:tcBorders>
            <w:shd w:val="clear" w:color="auto" w:fill="auto"/>
            <w:noWrap/>
            <w:vAlign w:val="bottom"/>
            <w:hideMark/>
          </w:tcPr>
          <w:p w14:paraId="67B4B026"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9</w:t>
            </w:r>
          </w:p>
        </w:tc>
        <w:tc>
          <w:tcPr>
            <w:tcW w:w="827" w:type="dxa"/>
            <w:tcBorders>
              <w:top w:val="single" w:sz="4" w:space="0" w:color="auto"/>
              <w:bottom w:val="single" w:sz="4" w:space="0" w:color="auto"/>
            </w:tcBorders>
            <w:shd w:val="clear" w:color="000000" w:fill="FFFF00"/>
            <w:noWrap/>
            <w:vAlign w:val="bottom"/>
            <w:hideMark/>
          </w:tcPr>
          <w:p w14:paraId="19D68A7B" w14:textId="77777777" w:rsidR="00317D68" w:rsidRPr="0096205B" w:rsidRDefault="00317D68" w:rsidP="00317D68">
            <w:pPr>
              <w:spacing w:after="0" w:line="240" w:lineRule="auto"/>
              <w:jc w:val="center"/>
              <w:rPr>
                <w:rFonts w:asciiTheme="minorHAnsi" w:eastAsia="Times New Roman" w:hAnsiTheme="minorHAnsi"/>
                <w:color w:val="FFFF00"/>
                <w:sz w:val="18"/>
                <w:szCs w:val="20"/>
                <w:lang w:val="en-US"/>
              </w:rPr>
            </w:pPr>
            <w:r w:rsidRPr="0096205B">
              <w:rPr>
                <w:rFonts w:asciiTheme="minorHAnsi" w:eastAsia="Times New Roman" w:hAnsiTheme="minorHAnsi"/>
                <w:color w:val="FFFF00"/>
                <w:sz w:val="18"/>
                <w:szCs w:val="20"/>
                <w:lang w:val="en-US"/>
              </w:rPr>
              <w:t>yellow</w:t>
            </w:r>
          </w:p>
        </w:tc>
        <w:tc>
          <w:tcPr>
            <w:tcW w:w="559" w:type="dxa"/>
            <w:tcBorders>
              <w:top w:val="single" w:sz="4" w:space="0" w:color="auto"/>
              <w:bottom w:val="single" w:sz="4" w:space="0" w:color="auto"/>
            </w:tcBorders>
            <w:shd w:val="clear" w:color="auto" w:fill="auto"/>
            <w:noWrap/>
            <w:vAlign w:val="bottom"/>
            <w:hideMark/>
          </w:tcPr>
          <w:p w14:paraId="568B6101" w14:textId="77777777" w:rsidR="00317D68" w:rsidRPr="0096205B" w:rsidRDefault="00317D68" w:rsidP="00317D68">
            <w:pPr>
              <w:spacing w:after="0" w:line="240" w:lineRule="auto"/>
              <w:jc w:val="center"/>
              <w:rPr>
                <w:rFonts w:asciiTheme="minorHAnsi" w:eastAsia="Times New Roman" w:hAnsiTheme="minorHAnsi"/>
                <w:b/>
                <w:bCs/>
                <w:color w:val="BF8F00"/>
                <w:sz w:val="18"/>
                <w:szCs w:val="20"/>
                <w:u w:val="single"/>
                <w:lang w:val="en-US"/>
              </w:rPr>
            </w:pPr>
            <w:r w:rsidRPr="0096205B">
              <w:rPr>
                <w:rFonts w:ascii="Segoe UI Symbol" w:eastAsia="Times New Roman" w:hAnsi="Segoe UI Symbol" w:cs="Segoe UI Symbol"/>
                <w:b/>
                <w:bCs/>
                <w:color w:val="BF8F00"/>
                <w:sz w:val="18"/>
                <w:szCs w:val="20"/>
                <w:u w:val="single"/>
                <w:lang w:val="en-US"/>
              </w:rPr>
              <w:t>➚</w:t>
            </w:r>
          </w:p>
        </w:tc>
        <w:tc>
          <w:tcPr>
            <w:tcW w:w="927" w:type="dxa"/>
            <w:tcBorders>
              <w:top w:val="single" w:sz="4" w:space="0" w:color="auto"/>
              <w:left w:val="nil"/>
              <w:bottom w:val="single" w:sz="4" w:space="0" w:color="auto"/>
              <w:right w:val="nil"/>
            </w:tcBorders>
            <w:shd w:val="clear" w:color="auto" w:fill="auto"/>
            <w:noWrap/>
            <w:vAlign w:val="bottom"/>
            <w:hideMark/>
          </w:tcPr>
          <w:p w14:paraId="3C1558C7"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56,53</w:t>
            </w:r>
          </w:p>
        </w:tc>
        <w:tc>
          <w:tcPr>
            <w:tcW w:w="331" w:type="dxa"/>
            <w:tcBorders>
              <w:top w:val="single" w:sz="4" w:space="0" w:color="auto"/>
              <w:left w:val="nil"/>
              <w:bottom w:val="single" w:sz="4" w:space="0" w:color="auto"/>
              <w:right w:val="nil"/>
            </w:tcBorders>
            <w:shd w:val="clear" w:color="000000" w:fill="E2EFDA"/>
            <w:noWrap/>
            <w:vAlign w:val="bottom"/>
            <w:hideMark/>
          </w:tcPr>
          <w:p w14:paraId="19FB95F9" w14:textId="77777777" w:rsidR="00317D68" w:rsidRPr="0096205B" w:rsidRDefault="00317D68" w:rsidP="00317D68">
            <w:pPr>
              <w:spacing w:after="0" w:line="240" w:lineRule="auto"/>
              <w:jc w:val="center"/>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&gt;</w:t>
            </w:r>
          </w:p>
        </w:tc>
        <w:tc>
          <w:tcPr>
            <w:tcW w:w="1072" w:type="dxa"/>
            <w:tcBorders>
              <w:top w:val="single" w:sz="4" w:space="0" w:color="auto"/>
              <w:left w:val="nil"/>
              <w:bottom w:val="single" w:sz="4" w:space="0" w:color="auto"/>
              <w:right w:val="nil"/>
            </w:tcBorders>
            <w:shd w:val="clear" w:color="auto" w:fill="auto"/>
            <w:noWrap/>
            <w:vAlign w:val="bottom"/>
            <w:hideMark/>
          </w:tcPr>
          <w:p w14:paraId="63B53677"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40,98</w:t>
            </w:r>
          </w:p>
        </w:tc>
        <w:tc>
          <w:tcPr>
            <w:tcW w:w="1247" w:type="dxa"/>
            <w:tcBorders>
              <w:top w:val="single" w:sz="4" w:space="0" w:color="auto"/>
              <w:left w:val="nil"/>
              <w:bottom w:val="single" w:sz="4" w:space="0" w:color="auto"/>
              <w:right w:val="nil"/>
            </w:tcBorders>
            <w:shd w:val="clear" w:color="auto" w:fill="auto"/>
            <w:noWrap/>
            <w:vAlign w:val="bottom"/>
            <w:hideMark/>
          </w:tcPr>
          <w:p w14:paraId="39F7583C"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7,18</w:t>
            </w:r>
          </w:p>
        </w:tc>
      </w:tr>
      <w:tr w:rsidR="00317D68" w:rsidRPr="0096205B" w14:paraId="164D8DF1" w14:textId="77777777" w:rsidTr="008C72A4">
        <w:trPr>
          <w:trHeight w:val="260"/>
        </w:trPr>
        <w:tc>
          <w:tcPr>
            <w:tcW w:w="435" w:type="dxa"/>
            <w:vMerge/>
            <w:tcBorders>
              <w:top w:val="single" w:sz="4" w:space="0" w:color="auto"/>
              <w:left w:val="nil"/>
              <w:bottom w:val="single" w:sz="4" w:space="0" w:color="auto"/>
              <w:right w:val="nil"/>
            </w:tcBorders>
            <w:vAlign w:val="center"/>
            <w:hideMark/>
          </w:tcPr>
          <w:p w14:paraId="764FFBB6"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tcBorders>
              <w:top w:val="single" w:sz="4" w:space="0" w:color="auto"/>
              <w:left w:val="nil"/>
              <w:bottom w:val="single" w:sz="4" w:space="0" w:color="auto"/>
            </w:tcBorders>
            <w:shd w:val="clear" w:color="auto" w:fill="auto"/>
            <w:noWrap/>
            <w:vAlign w:val="bottom"/>
            <w:hideMark/>
          </w:tcPr>
          <w:p w14:paraId="75787B29"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10</w:t>
            </w:r>
          </w:p>
        </w:tc>
        <w:tc>
          <w:tcPr>
            <w:tcW w:w="827" w:type="dxa"/>
            <w:tcBorders>
              <w:top w:val="single" w:sz="4" w:space="0" w:color="auto"/>
              <w:bottom w:val="single" w:sz="4" w:space="0" w:color="auto"/>
            </w:tcBorders>
            <w:shd w:val="clear" w:color="000000" w:fill="FFFF00"/>
            <w:noWrap/>
            <w:vAlign w:val="bottom"/>
            <w:hideMark/>
          </w:tcPr>
          <w:p w14:paraId="2A19D273" w14:textId="77777777" w:rsidR="00317D68" w:rsidRPr="0096205B" w:rsidRDefault="00317D68" w:rsidP="00317D68">
            <w:pPr>
              <w:spacing w:after="0" w:line="240" w:lineRule="auto"/>
              <w:jc w:val="center"/>
              <w:rPr>
                <w:rFonts w:asciiTheme="minorHAnsi" w:eastAsia="Times New Roman" w:hAnsiTheme="minorHAnsi"/>
                <w:color w:val="FFFF00"/>
                <w:sz w:val="18"/>
                <w:szCs w:val="20"/>
                <w:lang w:val="en-US"/>
              </w:rPr>
            </w:pPr>
            <w:r w:rsidRPr="0096205B">
              <w:rPr>
                <w:rFonts w:asciiTheme="minorHAnsi" w:eastAsia="Times New Roman" w:hAnsiTheme="minorHAnsi"/>
                <w:color w:val="FFFF00"/>
                <w:sz w:val="18"/>
                <w:szCs w:val="20"/>
                <w:lang w:val="en-US"/>
              </w:rPr>
              <w:t>yellow</w:t>
            </w:r>
          </w:p>
        </w:tc>
        <w:tc>
          <w:tcPr>
            <w:tcW w:w="559" w:type="dxa"/>
            <w:tcBorders>
              <w:top w:val="single" w:sz="4" w:space="0" w:color="auto"/>
              <w:bottom w:val="single" w:sz="4" w:space="0" w:color="auto"/>
            </w:tcBorders>
            <w:shd w:val="clear" w:color="auto" w:fill="auto"/>
            <w:noWrap/>
            <w:vAlign w:val="bottom"/>
            <w:hideMark/>
          </w:tcPr>
          <w:p w14:paraId="3BAB57AD" w14:textId="77777777" w:rsidR="00317D68" w:rsidRPr="0096205B" w:rsidRDefault="00317D68" w:rsidP="00317D68">
            <w:pPr>
              <w:spacing w:after="0" w:line="240" w:lineRule="auto"/>
              <w:jc w:val="center"/>
              <w:rPr>
                <w:rFonts w:asciiTheme="minorHAnsi" w:eastAsia="Times New Roman" w:hAnsiTheme="minorHAnsi"/>
                <w:b/>
                <w:bCs/>
                <w:color w:val="EA6B14"/>
                <w:sz w:val="18"/>
                <w:szCs w:val="20"/>
                <w:u w:val="single"/>
                <w:lang w:val="en-US"/>
              </w:rPr>
            </w:pPr>
            <w:r w:rsidRPr="0096205B">
              <w:rPr>
                <w:rFonts w:asciiTheme="minorHAnsi" w:eastAsia="Times New Roman" w:hAnsiTheme="minorHAnsi"/>
                <w:b/>
                <w:bCs/>
                <w:color w:val="EA6B14"/>
                <w:sz w:val="18"/>
                <w:szCs w:val="20"/>
                <w:u w:val="single"/>
                <w:lang w:val="en-US"/>
              </w:rPr>
              <w:t>→</w:t>
            </w:r>
          </w:p>
        </w:tc>
        <w:tc>
          <w:tcPr>
            <w:tcW w:w="927" w:type="dxa"/>
            <w:tcBorders>
              <w:top w:val="single" w:sz="4" w:space="0" w:color="auto"/>
              <w:left w:val="nil"/>
              <w:bottom w:val="single" w:sz="4" w:space="0" w:color="auto"/>
              <w:right w:val="nil"/>
            </w:tcBorders>
            <w:shd w:val="clear" w:color="auto" w:fill="auto"/>
            <w:noWrap/>
            <w:vAlign w:val="bottom"/>
            <w:hideMark/>
          </w:tcPr>
          <w:p w14:paraId="374F4FC8"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41,05</w:t>
            </w:r>
          </w:p>
        </w:tc>
        <w:tc>
          <w:tcPr>
            <w:tcW w:w="331" w:type="dxa"/>
            <w:tcBorders>
              <w:top w:val="single" w:sz="4" w:space="0" w:color="auto"/>
              <w:left w:val="nil"/>
              <w:bottom w:val="single" w:sz="4" w:space="0" w:color="auto"/>
              <w:right w:val="nil"/>
            </w:tcBorders>
            <w:shd w:val="clear" w:color="000000" w:fill="FFCCCC"/>
            <w:noWrap/>
            <w:vAlign w:val="bottom"/>
            <w:hideMark/>
          </w:tcPr>
          <w:p w14:paraId="78B46D84" w14:textId="77777777" w:rsidR="00317D68" w:rsidRPr="0096205B" w:rsidRDefault="00317D68" w:rsidP="00317D68">
            <w:pPr>
              <w:spacing w:after="0" w:line="240" w:lineRule="auto"/>
              <w:jc w:val="center"/>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&lt;</w:t>
            </w:r>
          </w:p>
        </w:tc>
        <w:tc>
          <w:tcPr>
            <w:tcW w:w="1072" w:type="dxa"/>
            <w:tcBorders>
              <w:top w:val="single" w:sz="4" w:space="0" w:color="auto"/>
              <w:left w:val="nil"/>
              <w:bottom w:val="single" w:sz="4" w:space="0" w:color="auto"/>
              <w:right w:val="nil"/>
            </w:tcBorders>
            <w:shd w:val="clear" w:color="auto" w:fill="auto"/>
            <w:noWrap/>
            <w:vAlign w:val="bottom"/>
            <w:hideMark/>
          </w:tcPr>
          <w:p w14:paraId="3CDA5432" w14:textId="77777777" w:rsidR="00317D68" w:rsidRPr="0096205B" w:rsidRDefault="00317D68" w:rsidP="00317D68">
            <w:pPr>
              <w:spacing w:after="0" w:line="240" w:lineRule="auto"/>
              <w:jc w:val="center"/>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57,66</w:t>
            </w:r>
          </w:p>
        </w:tc>
        <w:tc>
          <w:tcPr>
            <w:tcW w:w="1247" w:type="dxa"/>
            <w:tcBorders>
              <w:top w:val="single" w:sz="4" w:space="0" w:color="auto"/>
              <w:left w:val="nil"/>
              <w:bottom w:val="single" w:sz="4" w:space="0" w:color="auto"/>
              <w:right w:val="nil"/>
            </w:tcBorders>
            <w:shd w:val="clear" w:color="auto" w:fill="auto"/>
            <w:noWrap/>
            <w:vAlign w:val="bottom"/>
            <w:hideMark/>
          </w:tcPr>
          <w:p w14:paraId="1EDCC3BB"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0,51</w:t>
            </w:r>
          </w:p>
        </w:tc>
      </w:tr>
      <w:tr w:rsidR="00317D68" w:rsidRPr="0096205B" w14:paraId="64A9D468" w14:textId="77777777" w:rsidTr="008C72A4">
        <w:trPr>
          <w:trHeight w:val="250"/>
        </w:trPr>
        <w:tc>
          <w:tcPr>
            <w:tcW w:w="435" w:type="dxa"/>
            <w:vMerge/>
            <w:tcBorders>
              <w:top w:val="single" w:sz="4" w:space="0" w:color="auto"/>
              <w:left w:val="nil"/>
              <w:bottom w:val="single" w:sz="4" w:space="0" w:color="auto"/>
              <w:right w:val="nil"/>
            </w:tcBorders>
            <w:vAlign w:val="center"/>
            <w:hideMark/>
          </w:tcPr>
          <w:p w14:paraId="384B0216"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tcBorders>
              <w:top w:val="single" w:sz="4" w:space="0" w:color="auto"/>
              <w:left w:val="nil"/>
              <w:bottom w:val="single" w:sz="4" w:space="0" w:color="auto"/>
            </w:tcBorders>
            <w:shd w:val="clear" w:color="auto" w:fill="auto"/>
            <w:noWrap/>
            <w:vAlign w:val="bottom"/>
            <w:hideMark/>
          </w:tcPr>
          <w:p w14:paraId="309BCDED"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11</w:t>
            </w:r>
          </w:p>
        </w:tc>
        <w:tc>
          <w:tcPr>
            <w:tcW w:w="827" w:type="dxa"/>
            <w:tcBorders>
              <w:top w:val="single" w:sz="4" w:space="0" w:color="auto"/>
              <w:bottom w:val="single" w:sz="4" w:space="0" w:color="auto"/>
            </w:tcBorders>
            <w:shd w:val="clear" w:color="000000" w:fill="FFFF00"/>
            <w:noWrap/>
            <w:vAlign w:val="bottom"/>
            <w:hideMark/>
          </w:tcPr>
          <w:p w14:paraId="6437BEF5" w14:textId="77777777" w:rsidR="00317D68" w:rsidRPr="0096205B" w:rsidRDefault="00317D68" w:rsidP="00317D68">
            <w:pPr>
              <w:spacing w:after="0" w:line="240" w:lineRule="auto"/>
              <w:jc w:val="center"/>
              <w:rPr>
                <w:rFonts w:asciiTheme="minorHAnsi" w:eastAsia="Times New Roman" w:hAnsiTheme="minorHAnsi"/>
                <w:color w:val="FFFF00"/>
                <w:sz w:val="18"/>
                <w:szCs w:val="20"/>
                <w:lang w:val="en-US"/>
              </w:rPr>
            </w:pPr>
            <w:r w:rsidRPr="0096205B">
              <w:rPr>
                <w:rFonts w:asciiTheme="minorHAnsi" w:eastAsia="Times New Roman" w:hAnsiTheme="minorHAnsi"/>
                <w:color w:val="FFFF00"/>
                <w:sz w:val="18"/>
                <w:szCs w:val="20"/>
                <w:lang w:val="en-US"/>
              </w:rPr>
              <w:t>yellow</w:t>
            </w:r>
          </w:p>
        </w:tc>
        <w:tc>
          <w:tcPr>
            <w:tcW w:w="559" w:type="dxa"/>
            <w:tcBorders>
              <w:top w:val="single" w:sz="4" w:space="0" w:color="auto"/>
              <w:bottom w:val="single" w:sz="4" w:space="0" w:color="auto"/>
            </w:tcBorders>
            <w:shd w:val="clear" w:color="000000" w:fill="auto"/>
            <w:noWrap/>
            <w:vAlign w:val="bottom"/>
            <w:hideMark/>
          </w:tcPr>
          <w:p w14:paraId="49A5B03E" w14:textId="77777777" w:rsidR="00317D68" w:rsidRPr="0096205B" w:rsidRDefault="00317D68" w:rsidP="00317D68">
            <w:pPr>
              <w:spacing w:after="0" w:line="240" w:lineRule="auto"/>
              <w:jc w:val="center"/>
              <w:rPr>
                <w:rFonts w:asciiTheme="minorHAnsi" w:eastAsia="Times New Roman" w:hAnsiTheme="minorHAnsi"/>
                <w:b/>
                <w:bCs/>
                <w:color w:val="548235"/>
                <w:sz w:val="18"/>
                <w:szCs w:val="20"/>
                <w:u w:val="single"/>
                <w:lang w:val="en-US"/>
              </w:rPr>
            </w:pPr>
            <w:r w:rsidRPr="0096205B">
              <w:rPr>
                <w:rFonts w:asciiTheme="minorHAnsi" w:eastAsia="Times New Roman" w:hAnsiTheme="minorHAnsi"/>
                <w:b/>
                <w:bCs/>
                <w:color w:val="548235"/>
                <w:sz w:val="18"/>
                <w:szCs w:val="20"/>
                <w:u w:val="single"/>
                <w:lang w:val="en-US"/>
              </w:rPr>
              <w:t>↑</w:t>
            </w:r>
          </w:p>
        </w:tc>
        <w:tc>
          <w:tcPr>
            <w:tcW w:w="927" w:type="dxa"/>
            <w:tcBorders>
              <w:top w:val="single" w:sz="4" w:space="0" w:color="auto"/>
              <w:left w:val="nil"/>
              <w:bottom w:val="single" w:sz="4" w:space="0" w:color="auto"/>
              <w:right w:val="nil"/>
            </w:tcBorders>
            <w:shd w:val="clear" w:color="auto" w:fill="auto"/>
            <w:noWrap/>
            <w:vAlign w:val="bottom"/>
            <w:hideMark/>
          </w:tcPr>
          <w:p w14:paraId="7467224C"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47,94</w:t>
            </w:r>
          </w:p>
        </w:tc>
        <w:tc>
          <w:tcPr>
            <w:tcW w:w="331" w:type="dxa"/>
            <w:tcBorders>
              <w:top w:val="single" w:sz="4" w:space="0" w:color="auto"/>
              <w:left w:val="nil"/>
              <w:bottom w:val="single" w:sz="4" w:space="0" w:color="auto"/>
              <w:right w:val="nil"/>
            </w:tcBorders>
            <w:shd w:val="clear" w:color="000000" w:fill="FFCCCC"/>
            <w:noWrap/>
            <w:vAlign w:val="bottom"/>
            <w:hideMark/>
          </w:tcPr>
          <w:p w14:paraId="339BAD67" w14:textId="77777777" w:rsidR="00317D68" w:rsidRPr="0096205B" w:rsidRDefault="00317D68" w:rsidP="00317D68">
            <w:pPr>
              <w:spacing w:after="0" w:line="240" w:lineRule="auto"/>
              <w:jc w:val="center"/>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&lt;</w:t>
            </w:r>
          </w:p>
        </w:tc>
        <w:tc>
          <w:tcPr>
            <w:tcW w:w="1072" w:type="dxa"/>
            <w:tcBorders>
              <w:top w:val="single" w:sz="4" w:space="0" w:color="auto"/>
              <w:left w:val="nil"/>
              <w:bottom w:val="single" w:sz="4" w:space="0" w:color="auto"/>
              <w:right w:val="nil"/>
            </w:tcBorders>
            <w:shd w:val="clear" w:color="auto" w:fill="auto"/>
            <w:noWrap/>
            <w:vAlign w:val="bottom"/>
            <w:hideMark/>
          </w:tcPr>
          <w:p w14:paraId="7658228E" w14:textId="77777777" w:rsidR="00317D68" w:rsidRPr="0096205B" w:rsidRDefault="00317D68" w:rsidP="00317D68">
            <w:pPr>
              <w:spacing w:after="0" w:line="240" w:lineRule="auto"/>
              <w:jc w:val="center"/>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49,84</w:t>
            </w:r>
          </w:p>
        </w:tc>
        <w:tc>
          <w:tcPr>
            <w:tcW w:w="1247" w:type="dxa"/>
            <w:tcBorders>
              <w:top w:val="single" w:sz="4" w:space="0" w:color="auto"/>
              <w:left w:val="nil"/>
              <w:bottom w:val="single" w:sz="4" w:space="0" w:color="auto"/>
              <w:right w:val="nil"/>
            </w:tcBorders>
            <w:shd w:val="clear" w:color="auto" w:fill="auto"/>
            <w:noWrap/>
            <w:vAlign w:val="bottom"/>
            <w:hideMark/>
          </w:tcPr>
          <w:p w14:paraId="2E328F22"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2,05</w:t>
            </w:r>
          </w:p>
        </w:tc>
      </w:tr>
      <w:tr w:rsidR="00317D68" w:rsidRPr="0096205B" w14:paraId="7BB06B1B" w14:textId="77777777" w:rsidTr="008C72A4">
        <w:trPr>
          <w:trHeight w:val="250"/>
        </w:trPr>
        <w:tc>
          <w:tcPr>
            <w:tcW w:w="435" w:type="dxa"/>
            <w:vMerge/>
            <w:tcBorders>
              <w:top w:val="single" w:sz="4" w:space="0" w:color="auto"/>
              <w:left w:val="nil"/>
              <w:bottom w:val="single" w:sz="4" w:space="0" w:color="auto"/>
              <w:right w:val="nil"/>
            </w:tcBorders>
            <w:vAlign w:val="center"/>
            <w:hideMark/>
          </w:tcPr>
          <w:p w14:paraId="62467771"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tcBorders>
              <w:top w:val="single" w:sz="4" w:space="0" w:color="auto"/>
              <w:left w:val="nil"/>
              <w:bottom w:val="single" w:sz="4" w:space="0" w:color="auto"/>
            </w:tcBorders>
            <w:shd w:val="clear" w:color="auto" w:fill="auto"/>
            <w:noWrap/>
            <w:vAlign w:val="bottom"/>
            <w:hideMark/>
          </w:tcPr>
          <w:p w14:paraId="446105D7"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12</w:t>
            </w:r>
          </w:p>
        </w:tc>
        <w:tc>
          <w:tcPr>
            <w:tcW w:w="827" w:type="dxa"/>
            <w:tcBorders>
              <w:top w:val="single" w:sz="4" w:space="0" w:color="auto"/>
              <w:bottom w:val="single" w:sz="4" w:space="0" w:color="auto"/>
            </w:tcBorders>
            <w:shd w:val="clear" w:color="000000" w:fill="FF0000"/>
            <w:noWrap/>
            <w:vAlign w:val="bottom"/>
            <w:hideMark/>
          </w:tcPr>
          <w:p w14:paraId="5929D023" w14:textId="77777777" w:rsidR="00317D68" w:rsidRPr="0096205B" w:rsidRDefault="00317D68" w:rsidP="00317D68">
            <w:pPr>
              <w:spacing w:after="0" w:line="240" w:lineRule="auto"/>
              <w:jc w:val="center"/>
              <w:rPr>
                <w:rFonts w:asciiTheme="minorHAnsi" w:eastAsia="Times New Roman" w:hAnsiTheme="minorHAnsi"/>
                <w:color w:val="FF0000"/>
                <w:sz w:val="18"/>
                <w:szCs w:val="20"/>
                <w:lang w:val="en-US"/>
              </w:rPr>
            </w:pPr>
            <w:r w:rsidRPr="0096205B">
              <w:rPr>
                <w:rFonts w:asciiTheme="minorHAnsi" w:eastAsia="Times New Roman" w:hAnsiTheme="minorHAnsi"/>
                <w:color w:val="FF0000"/>
                <w:sz w:val="18"/>
                <w:szCs w:val="20"/>
                <w:lang w:val="en-US"/>
              </w:rPr>
              <w:t>red</w:t>
            </w:r>
          </w:p>
        </w:tc>
        <w:tc>
          <w:tcPr>
            <w:tcW w:w="559" w:type="dxa"/>
            <w:tcBorders>
              <w:top w:val="single" w:sz="4" w:space="0" w:color="auto"/>
              <w:bottom w:val="single" w:sz="4" w:space="0" w:color="auto"/>
            </w:tcBorders>
            <w:shd w:val="clear" w:color="auto" w:fill="auto"/>
            <w:noWrap/>
            <w:vAlign w:val="bottom"/>
            <w:hideMark/>
          </w:tcPr>
          <w:p w14:paraId="3422B00C" w14:textId="77777777" w:rsidR="00317D68" w:rsidRPr="0096205B" w:rsidRDefault="00317D68" w:rsidP="00317D68">
            <w:pPr>
              <w:spacing w:after="0" w:line="240" w:lineRule="auto"/>
              <w:jc w:val="center"/>
              <w:rPr>
                <w:rFonts w:asciiTheme="minorHAnsi" w:eastAsia="Times New Roman" w:hAnsiTheme="minorHAnsi"/>
                <w:b/>
                <w:bCs/>
                <w:color w:val="BF8F00"/>
                <w:sz w:val="18"/>
                <w:szCs w:val="20"/>
                <w:u w:val="single"/>
                <w:lang w:val="en-US"/>
              </w:rPr>
            </w:pPr>
            <w:r w:rsidRPr="0096205B">
              <w:rPr>
                <w:rFonts w:ascii="Segoe UI Symbol" w:eastAsia="Times New Roman" w:hAnsi="Segoe UI Symbol" w:cs="Segoe UI Symbol"/>
                <w:b/>
                <w:bCs/>
                <w:color w:val="BF8F00"/>
                <w:sz w:val="18"/>
                <w:szCs w:val="20"/>
                <w:u w:val="single"/>
                <w:lang w:val="en-US"/>
              </w:rPr>
              <w:t>➚</w:t>
            </w:r>
          </w:p>
        </w:tc>
        <w:tc>
          <w:tcPr>
            <w:tcW w:w="927" w:type="dxa"/>
            <w:tcBorders>
              <w:top w:val="single" w:sz="4" w:space="0" w:color="auto"/>
              <w:left w:val="nil"/>
              <w:bottom w:val="single" w:sz="4" w:space="0" w:color="auto"/>
              <w:right w:val="nil"/>
            </w:tcBorders>
            <w:shd w:val="clear" w:color="auto" w:fill="auto"/>
            <w:noWrap/>
            <w:vAlign w:val="bottom"/>
            <w:hideMark/>
          </w:tcPr>
          <w:p w14:paraId="31C89454"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50,10</w:t>
            </w:r>
          </w:p>
        </w:tc>
        <w:tc>
          <w:tcPr>
            <w:tcW w:w="331" w:type="dxa"/>
            <w:tcBorders>
              <w:top w:val="single" w:sz="4" w:space="0" w:color="auto"/>
              <w:left w:val="nil"/>
              <w:bottom w:val="single" w:sz="4" w:space="0" w:color="auto"/>
              <w:right w:val="nil"/>
            </w:tcBorders>
            <w:shd w:val="clear" w:color="000000" w:fill="E2EFDA"/>
            <w:noWrap/>
            <w:vAlign w:val="bottom"/>
            <w:hideMark/>
          </w:tcPr>
          <w:p w14:paraId="76EF176E" w14:textId="77777777" w:rsidR="00317D68" w:rsidRPr="0096205B" w:rsidRDefault="00317D68" w:rsidP="00317D68">
            <w:pPr>
              <w:spacing w:after="0" w:line="240" w:lineRule="auto"/>
              <w:jc w:val="center"/>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&gt;</w:t>
            </w:r>
          </w:p>
        </w:tc>
        <w:tc>
          <w:tcPr>
            <w:tcW w:w="1072" w:type="dxa"/>
            <w:tcBorders>
              <w:top w:val="single" w:sz="4" w:space="0" w:color="auto"/>
              <w:left w:val="nil"/>
              <w:bottom w:val="single" w:sz="4" w:space="0" w:color="auto"/>
              <w:right w:val="nil"/>
            </w:tcBorders>
            <w:shd w:val="clear" w:color="auto" w:fill="auto"/>
            <w:noWrap/>
            <w:vAlign w:val="bottom"/>
            <w:hideMark/>
          </w:tcPr>
          <w:p w14:paraId="4D62CAA6"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43,85</w:t>
            </w:r>
          </w:p>
        </w:tc>
        <w:tc>
          <w:tcPr>
            <w:tcW w:w="1247" w:type="dxa"/>
            <w:tcBorders>
              <w:top w:val="single" w:sz="4" w:space="0" w:color="auto"/>
              <w:left w:val="nil"/>
              <w:bottom w:val="single" w:sz="4" w:space="0" w:color="auto"/>
              <w:right w:val="nil"/>
            </w:tcBorders>
            <w:shd w:val="clear" w:color="auto" w:fill="auto"/>
            <w:noWrap/>
            <w:vAlign w:val="bottom"/>
            <w:hideMark/>
          </w:tcPr>
          <w:p w14:paraId="62052D86"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22,56</w:t>
            </w:r>
          </w:p>
        </w:tc>
      </w:tr>
      <w:tr w:rsidR="00317D68" w:rsidRPr="0096205B" w14:paraId="6B9BEBC3" w14:textId="77777777" w:rsidTr="008C72A4">
        <w:trPr>
          <w:trHeight w:val="250"/>
        </w:trPr>
        <w:tc>
          <w:tcPr>
            <w:tcW w:w="435" w:type="dxa"/>
            <w:vMerge/>
            <w:tcBorders>
              <w:top w:val="single" w:sz="4" w:space="0" w:color="auto"/>
              <w:left w:val="nil"/>
              <w:bottom w:val="single" w:sz="4" w:space="0" w:color="auto"/>
              <w:right w:val="nil"/>
            </w:tcBorders>
            <w:vAlign w:val="center"/>
            <w:hideMark/>
          </w:tcPr>
          <w:p w14:paraId="3A09ED8F"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tcBorders>
              <w:top w:val="single" w:sz="4" w:space="0" w:color="auto"/>
              <w:left w:val="nil"/>
              <w:bottom w:val="single" w:sz="4" w:space="0" w:color="auto"/>
            </w:tcBorders>
            <w:shd w:val="clear" w:color="auto" w:fill="auto"/>
            <w:noWrap/>
            <w:vAlign w:val="bottom"/>
            <w:hideMark/>
          </w:tcPr>
          <w:p w14:paraId="29EB5F71"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13</w:t>
            </w:r>
          </w:p>
        </w:tc>
        <w:tc>
          <w:tcPr>
            <w:tcW w:w="827" w:type="dxa"/>
            <w:tcBorders>
              <w:top w:val="single" w:sz="4" w:space="0" w:color="auto"/>
              <w:bottom w:val="single" w:sz="4" w:space="0" w:color="auto"/>
            </w:tcBorders>
            <w:shd w:val="clear" w:color="000000" w:fill="FF0000"/>
            <w:noWrap/>
            <w:vAlign w:val="bottom"/>
            <w:hideMark/>
          </w:tcPr>
          <w:p w14:paraId="45B93962" w14:textId="77777777" w:rsidR="00317D68" w:rsidRPr="0096205B" w:rsidRDefault="00317D68" w:rsidP="00317D68">
            <w:pPr>
              <w:spacing w:after="0" w:line="240" w:lineRule="auto"/>
              <w:jc w:val="center"/>
              <w:rPr>
                <w:rFonts w:asciiTheme="minorHAnsi" w:eastAsia="Times New Roman" w:hAnsiTheme="minorHAnsi"/>
                <w:color w:val="FF0000"/>
                <w:sz w:val="18"/>
                <w:szCs w:val="20"/>
                <w:lang w:val="en-US"/>
              </w:rPr>
            </w:pPr>
            <w:r w:rsidRPr="0096205B">
              <w:rPr>
                <w:rFonts w:asciiTheme="minorHAnsi" w:eastAsia="Times New Roman" w:hAnsiTheme="minorHAnsi"/>
                <w:color w:val="FF0000"/>
                <w:sz w:val="18"/>
                <w:szCs w:val="20"/>
                <w:lang w:val="en-US"/>
              </w:rPr>
              <w:t>red</w:t>
            </w:r>
          </w:p>
        </w:tc>
        <w:tc>
          <w:tcPr>
            <w:tcW w:w="559" w:type="dxa"/>
            <w:tcBorders>
              <w:top w:val="single" w:sz="4" w:space="0" w:color="auto"/>
              <w:bottom w:val="single" w:sz="4" w:space="0" w:color="auto"/>
            </w:tcBorders>
            <w:shd w:val="clear" w:color="auto" w:fill="auto"/>
            <w:noWrap/>
            <w:vAlign w:val="bottom"/>
            <w:hideMark/>
          </w:tcPr>
          <w:p w14:paraId="6DDB3B71" w14:textId="77777777" w:rsidR="00317D68" w:rsidRPr="0096205B" w:rsidRDefault="00317D68" w:rsidP="00317D68">
            <w:pPr>
              <w:spacing w:after="0" w:line="240" w:lineRule="auto"/>
              <w:jc w:val="center"/>
              <w:rPr>
                <w:rFonts w:asciiTheme="minorHAnsi" w:eastAsia="Times New Roman" w:hAnsiTheme="minorHAnsi"/>
                <w:b/>
                <w:bCs/>
                <w:color w:val="BF8F00"/>
                <w:sz w:val="18"/>
                <w:szCs w:val="20"/>
                <w:u w:val="single"/>
                <w:lang w:val="en-US"/>
              </w:rPr>
            </w:pPr>
            <w:r w:rsidRPr="0096205B">
              <w:rPr>
                <w:rFonts w:ascii="Segoe UI Symbol" w:eastAsia="Times New Roman" w:hAnsi="Segoe UI Symbol" w:cs="Segoe UI Symbol"/>
                <w:b/>
                <w:bCs/>
                <w:color w:val="BF8F00"/>
                <w:sz w:val="18"/>
                <w:szCs w:val="20"/>
                <w:u w:val="single"/>
                <w:lang w:val="en-US"/>
              </w:rPr>
              <w:t>➚</w:t>
            </w:r>
          </w:p>
        </w:tc>
        <w:tc>
          <w:tcPr>
            <w:tcW w:w="927" w:type="dxa"/>
            <w:tcBorders>
              <w:top w:val="single" w:sz="4" w:space="0" w:color="auto"/>
              <w:left w:val="nil"/>
              <w:bottom w:val="single" w:sz="4" w:space="0" w:color="auto"/>
              <w:right w:val="nil"/>
            </w:tcBorders>
            <w:shd w:val="clear" w:color="auto" w:fill="auto"/>
            <w:noWrap/>
            <w:vAlign w:val="bottom"/>
            <w:hideMark/>
          </w:tcPr>
          <w:p w14:paraId="0E844BE6"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46,82</w:t>
            </w:r>
          </w:p>
        </w:tc>
        <w:tc>
          <w:tcPr>
            <w:tcW w:w="331" w:type="dxa"/>
            <w:tcBorders>
              <w:top w:val="single" w:sz="4" w:space="0" w:color="auto"/>
              <w:left w:val="nil"/>
              <w:bottom w:val="single" w:sz="4" w:space="0" w:color="auto"/>
              <w:right w:val="nil"/>
            </w:tcBorders>
            <w:shd w:val="clear" w:color="000000" w:fill="FFCCCC"/>
            <w:noWrap/>
            <w:vAlign w:val="bottom"/>
            <w:hideMark/>
          </w:tcPr>
          <w:p w14:paraId="04607520" w14:textId="77777777" w:rsidR="00317D68" w:rsidRPr="0096205B" w:rsidRDefault="00317D68" w:rsidP="00317D68">
            <w:pPr>
              <w:spacing w:after="0" w:line="240" w:lineRule="auto"/>
              <w:jc w:val="center"/>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&lt;</w:t>
            </w:r>
          </w:p>
        </w:tc>
        <w:tc>
          <w:tcPr>
            <w:tcW w:w="1072" w:type="dxa"/>
            <w:tcBorders>
              <w:top w:val="single" w:sz="4" w:space="0" w:color="auto"/>
              <w:left w:val="nil"/>
              <w:bottom w:val="single" w:sz="4" w:space="0" w:color="auto"/>
              <w:right w:val="nil"/>
            </w:tcBorders>
            <w:shd w:val="clear" w:color="auto" w:fill="auto"/>
            <w:noWrap/>
            <w:vAlign w:val="bottom"/>
            <w:hideMark/>
          </w:tcPr>
          <w:p w14:paraId="0379F371" w14:textId="77777777" w:rsidR="00317D68" w:rsidRPr="0096205B" w:rsidRDefault="00317D68" w:rsidP="00317D68">
            <w:pPr>
              <w:spacing w:after="0" w:line="240" w:lineRule="auto"/>
              <w:jc w:val="center"/>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50,45</w:t>
            </w:r>
          </w:p>
        </w:tc>
        <w:tc>
          <w:tcPr>
            <w:tcW w:w="1247" w:type="dxa"/>
            <w:tcBorders>
              <w:top w:val="single" w:sz="4" w:space="0" w:color="auto"/>
              <w:left w:val="nil"/>
              <w:bottom w:val="single" w:sz="4" w:space="0" w:color="auto"/>
              <w:right w:val="nil"/>
            </w:tcBorders>
            <w:shd w:val="clear" w:color="auto" w:fill="auto"/>
            <w:noWrap/>
            <w:vAlign w:val="bottom"/>
            <w:hideMark/>
          </w:tcPr>
          <w:p w14:paraId="787CECF8"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6,15</w:t>
            </w:r>
          </w:p>
        </w:tc>
      </w:tr>
      <w:tr w:rsidR="00317D68" w:rsidRPr="0096205B" w14:paraId="47424D4E" w14:textId="77777777" w:rsidTr="008C72A4">
        <w:trPr>
          <w:trHeight w:val="250"/>
        </w:trPr>
        <w:tc>
          <w:tcPr>
            <w:tcW w:w="435" w:type="dxa"/>
            <w:vMerge/>
            <w:tcBorders>
              <w:top w:val="single" w:sz="4" w:space="0" w:color="auto"/>
              <w:left w:val="nil"/>
              <w:bottom w:val="single" w:sz="4" w:space="0" w:color="auto"/>
              <w:right w:val="nil"/>
            </w:tcBorders>
            <w:vAlign w:val="center"/>
            <w:hideMark/>
          </w:tcPr>
          <w:p w14:paraId="57B099D7"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tcBorders>
              <w:top w:val="single" w:sz="4" w:space="0" w:color="auto"/>
              <w:left w:val="nil"/>
              <w:bottom w:val="single" w:sz="4" w:space="0" w:color="auto"/>
            </w:tcBorders>
            <w:shd w:val="clear" w:color="auto" w:fill="auto"/>
            <w:noWrap/>
            <w:vAlign w:val="bottom"/>
            <w:hideMark/>
          </w:tcPr>
          <w:p w14:paraId="2D0AACA4"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14</w:t>
            </w:r>
          </w:p>
        </w:tc>
        <w:tc>
          <w:tcPr>
            <w:tcW w:w="827" w:type="dxa"/>
            <w:tcBorders>
              <w:top w:val="single" w:sz="4" w:space="0" w:color="auto"/>
              <w:bottom w:val="single" w:sz="4" w:space="0" w:color="auto"/>
            </w:tcBorders>
            <w:shd w:val="clear" w:color="000000" w:fill="AEAAAA"/>
            <w:noWrap/>
            <w:vAlign w:val="bottom"/>
            <w:hideMark/>
          </w:tcPr>
          <w:p w14:paraId="0D8DD9C3" w14:textId="77777777" w:rsidR="00317D68" w:rsidRPr="0096205B" w:rsidRDefault="00317D68" w:rsidP="00317D68">
            <w:pPr>
              <w:spacing w:after="0" w:line="240" w:lineRule="auto"/>
              <w:jc w:val="center"/>
              <w:rPr>
                <w:rFonts w:asciiTheme="minorHAnsi" w:eastAsia="Times New Roman" w:hAnsiTheme="minorHAnsi"/>
                <w:color w:val="AEAAAA"/>
                <w:sz w:val="18"/>
                <w:szCs w:val="20"/>
                <w:lang w:val="en-US"/>
              </w:rPr>
            </w:pPr>
            <w:r w:rsidRPr="0096205B">
              <w:rPr>
                <w:rFonts w:asciiTheme="minorHAnsi" w:eastAsia="Times New Roman" w:hAnsiTheme="minorHAnsi"/>
                <w:color w:val="AEAAAA"/>
                <w:sz w:val="18"/>
                <w:szCs w:val="20"/>
                <w:lang w:val="en-US"/>
              </w:rPr>
              <w:t>grey</w:t>
            </w:r>
          </w:p>
        </w:tc>
        <w:tc>
          <w:tcPr>
            <w:tcW w:w="559" w:type="dxa"/>
            <w:tcBorders>
              <w:top w:val="single" w:sz="4" w:space="0" w:color="auto"/>
              <w:bottom w:val="single" w:sz="4" w:space="0" w:color="auto"/>
              <w:right w:val="nil"/>
            </w:tcBorders>
            <w:shd w:val="clear" w:color="auto" w:fill="auto"/>
            <w:noWrap/>
            <w:vAlign w:val="bottom"/>
            <w:hideMark/>
          </w:tcPr>
          <w:p w14:paraId="15E7BA93" w14:textId="77777777" w:rsidR="00317D68" w:rsidRPr="0096205B" w:rsidRDefault="00317D68" w:rsidP="00317D68">
            <w:pPr>
              <w:spacing w:after="0" w:line="240" w:lineRule="auto"/>
              <w:jc w:val="center"/>
              <w:rPr>
                <w:rFonts w:asciiTheme="minorHAnsi" w:eastAsia="Times New Roman" w:hAnsiTheme="minorHAnsi"/>
                <w:color w:val="AEAAAA"/>
                <w:sz w:val="18"/>
                <w:szCs w:val="20"/>
                <w:lang w:val="en-US"/>
              </w:rPr>
            </w:pPr>
          </w:p>
        </w:tc>
        <w:tc>
          <w:tcPr>
            <w:tcW w:w="927" w:type="dxa"/>
            <w:tcBorders>
              <w:top w:val="single" w:sz="4" w:space="0" w:color="auto"/>
              <w:left w:val="nil"/>
              <w:bottom w:val="single" w:sz="4" w:space="0" w:color="auto"/>
              <w:right w:val="nil"/>
            </w:tcBorders>
            <w:shd w:val="clear" w:color="auto" w:fill="auto"/>
            <w:noWrap/>
            <w:vAlign w:val="bottom"/>
            <w:hideMark/>
          </w:tcPr>
          <w:p w14:paraId="75ED5DBC"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61,64</w:t>
            </w:r>
          </w:p>
        </w:tc>
        <w:tc>
          <w:tcPr>
            <w:tcW w:w="331" w:type="dxa"/>
            <w:tcBorders>
              <w:top w:val="single" w:sz="4" w:space="0" w:color="auto"/>
              <w:left w:val="nil"/>
              <w:bottom w:val="single" w:sz="4" w:space="0" w:color="auto"/>
              <w:right w:val="nil"/>
            </w:tcBorders>
            <w:shd w:val="clear" w:color="000000" w:fill="E2EFDA"/>
            <w:noWrap/>
            <w:vAlign w:val="bottom"/>
            <w:hideMark/>
          </w:tcPr>
          <w:p w14:paraId="2E31E850" w14:textId="77777777" w:rsidR="00317D68" w:rsidRPr="0096205B" w:rsidRDefault="00317D68" w:rsidP="00317D68">
            <w:pPr>
              <w:spacing w:after="0" w:line="240" w:lineRule="auto"/>
              <w:jc w:val="center"/>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&gt;</w:t>
            </w:r>
          </w:p>
        </w:tc>
        <w:tc>
          <w:tcPr>
            <w:tcW w:w="1072" w:type="dxa"/>
            <w:tcBorders>
              <w:top w:val="single" w:sz="4" w:space="0" w:color="auto"/>
              <w:left w:val="nil"/>
              <w:bottom w:val="single" w:sz="4" w:space="0" w:color="auto"/>
              <w:right w:val="nil"/>
            </w:tcBorders>
            <w:shd w:val="clear" w:color="auto" w:fill="auto"/>
            <w:noWrap/>
            <w:vAlign w:val="bottom"/>
            <w:hideMark/>
          </w:tcPr>
          <w:p w14:paraId="4BAA1802"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35,16</w:t>
            </w:r>
          </w:p>
        </w:tc>
        <w:tc>
          <w:tcPr>
            <w:tcW w:w="1247" w:type="dxa"/>
            <w:tcBorders>
              <w:top w:val="single" w:sz="4" w:space="0" w:color="auto"/>
              <w:left w:val="nil"/>
              <w:bottom w:val="single" w:sz="4" w:space="0" w:color="auto"/>
              <w:right w:val="nil"/>
            </w:tcBorders>
            <w:shd w:val="clear" w:color="auto" w:fill="auto"/>
            <w:noWrap/>
            <w:vAlign w:val="bottom"/>
            <w:hideMark/>
          </w:tcPr>
          <w:p w14:paraId="5767E17D"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0</w:t>
            </w:r>
          </w:p>
        </w:tc>
      </w:tr>
      <w:tr w:rsidR="00317D68" w:rsidRPr="0096205B" w14:paraId="2BD923BB" w14:textId="77777777" w:rsidTr="008C72A4">
        <w:trPr>
          <w:trHeight w:val="250"/>
        </w:trPr>
        <w:tc>
          <w:tcPr>
            <w:tcW w:w="435" w:type="dxa"/>
            <w:vMerge/>
            <w:tcBorders>
              <w:top w:val="single" w:sz="4" w:space="0" w:color="auto"/>
              <w:left w:val="nil"/>
              <w:bottom w:val="single" w:sz="4" w:space="0" w:color="auto"/>
              <w:right w:val="nil"/>
            </w:tcBorders>
            <w:vAlign w:val="center"/>
            <w:hideMark/>
          </w:tcPr>
          <w:p w14:paraId="559C7B75"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tcBorders>
              <w:top w:val="single" w:sz="4" w:space="0" w:color="auto"/>
              <w:left w:val="nil"/>
              <w:bottom w:val="single" w:sz="4" w:space="0" w:color="auto"/>
            </w:tcBorders>
            <w:shd w:val="clear" w:color="auto" w:fill="auto"/>
            <w:noWrap/>
            <w:vAlign w:val="bottom"/>
            <w:hideMark/>
          </w:tcPr>
          <w:p w14:paraId="6F391456"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15</w:t>
            </w:r>
          </w:p>
        </w:tc>
        <w:tc>
          <w:tcPr>
            <w:tcW w:w="827" w:type="dxa"/>
            <w:tcBorders>
              <w:top w:val="single" w:sz="4" w:space="0" w:color="auto"/>
              <w:bottom w:val="single" w:sz="4" w:space="0" w:color="auto"/>
            </w:tcBorders>
            <w:shd w:val="clear" w:color="000000" w:fill="FFC000"/>
            <w:noWrap/>
            <w:vAlign w:val="bottom"/>
            <w:hideMark/>
          </w:tcPr>
          <w:p w14:paraId="7BCE2977" w14:textId="77777777" w:rsidR="00317D68" w:rsidRPr="0096205B" w:rsidRDefault="00317D68" w:rsidP="00317D68">
            <w:pPr>
              <w:spacing w:after="0" w:line="240" w:lineRule="auto"/>
              <w:jc w:val="center"/>
              <w:rPr>
                <w:rFonts w:asciiTheme="minorHAnsi" w:eastAsia="Times New Roman" w:hAnsiTheme="minorHAnsi"/>
                <w:color w:val="FFC000"/>
                <w:sz w:val="18"/>
                <w:szCs w:val="20"/>
                <w:lang w:val="en-US"/>
              </w:rPr>
            </w:pPr>
            <w:r w:rsidRPr="0096205B">
              <w:rPr>
                <w:rFonts w:asciiTheme="minorHAnsi" w:eastAsia="Times New Roman" w:hAnsiTheme="minorHAnsi"/>
                <w:color w:val="FFC000"/>
                <w:sz w:val="18"/>
                <w:szCs w:val="20"/>
                <w:lang w:val="en-US"/>
              </w:rPr>
              <w:t>orange</w:t>
            </w:r>
          </w:p>
        </w:tc>
        <w:tc>
          <w:tcPr>
            <w:tcW w:w="559" w:type="dxa"/>
            <w:tcBorders>
              <w:top w:val="single" w:sz="4" w:space="0" w:color="auto"/>
              <w:bottom w:val="single" w:sz="4" w:space="0" w:color="auto"/>
            </w:tcBorders>
            <w:shd w:val="clear" w:color="auto" w:fill="auto"/>
            <w:noWrap/>
            <w:vAlign w:val="bottom"/>
            <w:hideMark/>
          </w:tcPr>
          <w:p w14:paraId="2F19AEBF" w14:textId="77777777" w:rsidR="00317D68" w:rsidRPr="0096205B" w:rsidRDefault="00317D68" w:rsidP="00317D68">
            <w:pPr>
              <w:spacing w:after="0" w:line="240" w:lineRule="auto"/>
              <w:jc w:val="center"/>
              <w:rPr>
                <w:rFonts w:asciiTheme="minorHAnsi" w:eastAsia="Times New Roman" w:hAnsiTheme="minorHAnsi"/>
                <w:b/>
                <w:bCs/>
                <w:color w:val="EA6B14"/>
                <w:sz w:val="18"/>
                <w:szCs w:val="20"/>
                <w:u w:val="single"/>
                <w:lang w:val="en-US"/>
              </w:rPr>
            </w:pPr>
            <w:r w:rsidRPr="0096205B">
              <w:rPr>
                <w:rFonts w:asciiTheme="minorHAnsi" w:eastAsia="Times New Roman" w:hAnsiTheme="minorHAnsi"/>
                <w:b/>
                <w:bCs/>
                <w:color w:val="EA6B14"/>
                <w:sz w:val="18"/>
                <w:szCs w:val="20"/>
                <w:u w:val="single"/>
                <w:lang w:val="en-US"/>
              </w:rPr>
              <w:t>→</w:t>
            </w:r>
          </w:p>
        </w:tc>
        <w:tc>
          <w:tcPr>
            <w:tcW w:w="927" w:type="dxa"/>
            <w:tcBorders>
              <w:top w:val="single" w:sz="4" w:space="0" w:color="auto"/>
              <w:left w:val="nil"/>
              <w:bottom w:val="single" w:sz="4" w:space="0" w:color="auto"/>
              <w:right w:val="nil"/>
            </w:tcBorders>
            <w:shd w:val="clear" w:color="auto" w:fill="auto"/>
            <w:noWrap/>
            <w:vAlign w:val="bottom"/>
            <w:hideMark/>
          </w:tcPr>
          <w:p w14:paraId="07519A40"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60,11</w:t>
            </w:r>
          </w:p>
        </w:tc>
        <w:tc>
          <w:tcPr>
            <w:tcW w:w="331" w:type="dxa"/>
            <w:tcBorders>
              <w:top w:val="single" w:sz="4" w:space="0" w:color="auto"/>
              <w:left w:val="nil"/>
              <w:bottom w:val="single" w:sz="4" w:space="0" w:color="auto"/>
              <w:right w:val="nil"/>
            </w:tcBorders>
            <w:shd w:val="clear" w:color="000000" w:fill="E2EFDA"/>
            <w:noWrap/>
            <w:vAlign w:val="bottom"/>
            <w:hideMark/>
          </w:tcPr>
          <w:p w14:paraId="609739F4" w14:textId="77777777" w:rsidR="00317D68" w:rsidRPr="0096205B" w:rsidRDefault="00317D68" w:rsidP="00317D68">
            <w:pPr>
              <w:spacing w:after="0" w:line="240" w:lineRule="auto"/>
              <w:jc w:val="center"/>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&gt;</w:t>
            </w:r>
          </w:p>
        </w:tc>
        <w:tc>
          <w:tcPr>
            <w:tcW w:w="1072" w:type="dxa"/>
            <w:tcBorders>
              <w:top w:val="single" w:sz="4" w:space="0" w:color="auto"/>
              <w:left w:val="nil"/>
              <w:bottom w:val="single" w:sz="4" w:space="0" w:color="auto"/>
              <w:right w:val="nil"/>
            </w:tcBorders>
            <w:shd w:val="clear" w:color="auto" w:fill="auto"/>
            <w:noWrap/>
            <w:vAlign w:val="bottom"/>
            <w:hideMark/>
          </w:tcPr>
          <w:p w14:paraId="24972207"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37,93</w:t>
            </w:r>
          </w:p>
        </w:tc>
        <w:tc>
          <w:tcPr>
            <w:tcW w:w="1247" w:type="dxa"/>
            <w:tcBorders>
              <w:top w:val="single" w:sz="4" w:space="0" w:color="auto"/>
              <w:left w:val="nil"/>
              <w:bottom w:val="single" w:sz="4" w:space="0" w:color="auto"/>
              <w:right w:val="nil"/>
            </w:tcBorders>
            <w:shd w:val="clear" w:color="auto" w:fill="auto"/>
            <w:noWrap/>
            <w:vAlign w:val="bottom"/>
            <w:hideMark/>
          </w:tcPr>
          <w:p w14:paraId="55013EF5"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6,15</w:t>
            </w:r>
          </w:p>
        </w:tc>
      </w:tr>
      <w:tr w:rsidR="00317D68" w:rsidRPr="0096205B" w14:paraId="5044F549" w14:textId="77777777" w:rsidTr="008C72A4">
        <w:trPr>
          <w:trHeight w:val="250"/>
        </w:trPr>
        <w:tc>
          <w:tcPr>
            <w:tcW w:w="435" w:type="dxa"/>
            <w:vMerge/>
            <w:tcBorders>
              <w:top w:val="single" w:sz="4" w:space="0" w:color="auto"/>
              <w:left w:val="nil"/>
              <w:bottom w:val="single" w:sz="4" w:space="0" w:color="auto"/>
              <w:right w:val="nil"/>
            </w:tcBorders>
            <w:vAlign w:val="center"/>
            <w:hideMark/>
          </w:tcPr>
          <w:p w14:paraId="443C97E6"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tcBorders>
              <w:top w:val="single" w:sz="4" w:space="0" w:color="auto"/>
              <w:left w:val="nil"/>
              <w:bottom w:val="single" w:sz="4" w:space="0" w:color="auto"/>
            </w:tcBorders>
            <w:shd w:val="clear" w:color="auto" w:fill="auto"/>
            <w:noWrap/>
            <w:vAlign w:val="bottom"/>
            <w:hideMark/>
          </w:tcPr>
          <w:p w14:paraId="639C19A9"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16</w:t>
            </w:r>
          </w:p>
        </w:tc>
        <w:tc>
          <w:tcPr>
            <w:tcW w:w="827" w:type="dxa"/>
            <w:tcBorders>
              <w:top w:val="single" w:sz="4" w:space="0" w:color="auto"/>
              <w:bottom w:val="single" w:sz="4" w:space="0" w:color="auto"/>
            </w:tcBorders>
            <w:shd w:val="clear" w:color="000000" w:fill="FFFF00"/>
            <w:noWrap/>
            <w:vAlign w:val="bottom"/>
            <w:hideMark/>
          </w:tcPr>
          <w:p w14:paraId="769150B1" w14:textId="77777777" w:rsidR="00317D68" w:rsidRPr="0096205B" w:rsidRDefault="00317D68" w:rsidP="00317D68">
            <w:pPr>
              <w:spacing w:after="0" w:line="240" w:lineRule="auto"/>
              <w:jc w:val="center"/>
              <w:rPr>
                <w:rFonts w:asciiTheme="minorHAnsi" w:eastAsia="Times New Roman" w:hAnsiTheme="minorHAnsi"/>
                <w:color w:val="FFFF00"/>
                <w:sz w:val="18"/>
                <w:szCs w:val="20"/>
                <w:lang w:val="en-US"/>
              </w:rPr>
            </w:pPr>
            <w:r w:rsidRPr="0096205B">
              <w:rPr>
                <w:rFonts w:asciiTheme="minorHAnsi" w:eastAsia="Times New Roman" w:hAnsiTheme="minorHAnsi"/>
                <w:color w:val="FFFF00"/>
                <w:sz w:val="18"/>
                <w:szCs w:val="20"/>
                <w:lang w:val="en-US"/>
              </w:rPr>
              <w:t>yellow</w:t>
            </w:r>
          </w:p>
        </w:tc>
        <w:tc>
          <w:tcPr>
            <w:tcW w:w="559" w:type="dxa"/>
            <w:tcBorders>
              <w:top w:val="single" w:sz="4" w:space="0" w:color="auto"/>
              <w:bottom w:val="single" w:sz="4" w:space="0" w:color="auto"/>
            </w:tcBorders>
            <w:shd w:val="clear" w:color="auto" w:fill="auto"/>
            <w:noWrap/>
            <w:vAlign w:val="bottom"/>
            <w:hideMark/>
          </w:tcPr>
          <w:p w14:paraId="3FD19082" w14:textId="77777777" w:rsidR="00317D68" w:rsidRPr="0096205B" w:rsidRDefault="00317D68" w:rsidP="00317D68">
            <w:pPr>
              <w:spacing w:after="0" w:line="240" w:lineRule="auto"/>
              <w:jc w:val="center"/>
              <w:rPr>
                <w:rFonts w:asciiTheme="minorHAnsi" w:eastAsia="Times New Roman" w:hAnsiTheme="minorHAnsi"/>
                <w:b/>
                <w:bCs/>
                <w:color w:val="BF8F00"/>
                <w:sz w:val="18"/>
                <w:szCs w:val="20"/>
                <w:u w:val="single"/>
                <w:lang w:val="en-US"/>
              </w:rPr>
            </w:pPr>
            <w:r w:rsidRPr="0096205B">
              <w:rPr>
                <w:rFonts w:ascii="Segoe UI Symbol" w:eastAsia="Times New Roman" w:hAnsi="Segoe UI Symbol" w:cs="Segoe UI Symbol"/>
                <w:b/>
                <w:bCs/>
                <w:color w:val="BF8F00"/>
                <w:sz w:val="18"/>
                <w:szCs w:val="20"/>
                <w:u w:val="single"/>
                <w:lang w:val="en-US"/>
              </w:rPr>
              <w:t>➚</w:t>
            </w:r>
          </w:p>
        </w:tc>
        <w:tc>
          <w:tcPr>
            <w:tcW w:w="927" w:type="dxa"/>
            <w:tcBorders>
              <w:top w:val="single" w:sz="4" w:space="0" w:color="auto"/>
              <w:left w:val="nil"/>
              <w:bottom w:val="single" w:sz="4" w:space="0" w:color="auto"/>
              <w:right w:val="nil"/>
            </w:tcBorders>
            <w:shd w:val="clear" w:color="auto" w:fill="auto"/>
            <w:noWrap/>
            <w:vAlign w:val="bottom"/>
            <w:hideMark/>
          </w:tcPr>
          <w:p w14:paraId="65A1AEF4"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41,72</w:t>
            </w:r>
          </w:p>
        </w:tc>
        <w:tc>
          <w:tcPr>
            <w:tcW w:w="331" w:type="dxa"/>
            <w:tcBorders>
              <w:top w:val="single" w:sz="4" w:space="0" w:color="auto"/>
              <w:left w:val="nil"/>
              <w:bottom w:val="single" w:sz="4" w:space="0" w:color="auto"/>
              <w:right w:val="nil"/>
            </w:tcBorders>
            <w:shd w:val="clear" w:color="000000" w:fill="FFCCCC"/>
            <w:noWrap/>
            <w:vAlign w:val="bottom"/>
            <w:hideMark/>
          </w:tcPr>
          <w:p w14:paraId="06C1BDC8" w14:textId="77777777" w:rsidR="00317D68" w:rsidRPr="0096205B" w:rsidRDefault="00317D68" w:rsidP="00317D68">
            <w:pPr>
              <w:spacing w:after="0" w:line="240" w:lineRule="auto"/>
              <w:jc w:val="center"/>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&lt;</w:t>
            </w:r>
          </w:p>
        </w:tc>
        <w:tc>
          <w:tcPr>
            <w:tcW w:w="1072" w:type="dxa"/>
            <w:tcBorders>
              <w:top w:val="single" w:sz="4" w:space="0" w:color="auto"/>
              <w:left w:val="nil"/>
              <w:bottom w:val="single" w:sz="4" w:space="0" w:color="auto"/>
              <w:right w:val="nil"/>
            </w:tcBorders>
            <w:shd w:val="clear" w:color="auto" w:fill="auto"/>
            <w:noWrap/>
            <w:vAlign w:val="bottom"/>
            <w:hideMark/>
          </w:tcPr>
          <w:p w14:paraId="519A4DCA" w14:textId="77777777" w:rsidR="00317D68" w:rsidRPr="0096205B" w:rsidRDefault="00317D68" w:rsidP="00317D68">
            <w:pPr>
              <w:spacing w:after="0" w:line="240" w:lineRule="auto"/>
              <w:jc w:val="center"/>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57,95</w:t>
            </w:r>
          </w:p>
        </w:tc>
        <w:tc>
          <w:tcPr>
            <w:tcW w:w="1247" w:type="dxa"/>
            <w:tcBorders>
              <w:top w:val="single" w:sz="4" w:space="0" w:color="auto"/>
              <w:left w:val="nil"/>
              <w:bottom w:val="single" w:sz="4" w:space="0" w:color="auto"/>
              <w:right w:val="nil"/>
            </w:tcBorders>
            <w:shd w:val="clear" w:color="auto" w:fill="auto"/>
            <w:noWrap/>
            <w:vAlign w:val="bottom"/>
            <w:hideMark/>
          </w:tcPr>
          <w:p w14:paraId="27A717B3"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1,03</w:t>
            </w:r>
          </w:p>
        </w:tc>
      </w:tr>
      <w:tr w:rsidR="00317D68" w:rsidRPr="0096205B" w14:paraId="4ED58FDC" w14:textId="77777777" w:rsidTr="008C72A4">
        <w:trPr>
          <w:trHeight w:val="250"/>
        </w:trPr>
        <w:tc>
          <w:tcPr>
            <w:tcW w:w="435" w:type="dxa"/>
            <w:vMerge/>
            <w:tcBorders>
              <w:top w:val="single" w:sz="4" w:space="0" w:color="auto"/>
              <w:left w:val="nil"/>
              <w:bottom w:val="single" w:sz="4" w:space="0" w:color="auto"/>
              <w:right w:val="nil"/>
            </w:tcBorders>
            <w:vAlign w:val="center"/>
            <w:hideMark/>
          </w:tcPr>
          <w:p w14:paraId="0082C166"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tcBorders>
              <w:top w:val="single" w:sz="4" w:space="0" w:color="auto"/>
              <w:left w:val="nil"/>
              <w:bottom w:val="single" w:sz="4" w:space="0" w:color="auto"/>
            </w:tcBorders>
            <w:shd w:val="clear" w:color="auto" w:fill="auto"/>
            <w:noWrap/>
            <w:vAlign w:val="bottom"/>
            <w:hideMark/>
          </w:tcPr>
          <w:p w14:paraId="33420B4C"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17</w:t>
            </w:r>
          </w:p>
        </w:tc>
        <w:tc>
          <w:tcPr>
            <w:tcW w:w="827" w:type="dxa"/>
            <w:tcBorders>
              <w:top w:val="single" w:sz="4" w:space="0" w:color="auto"/>
              <w:bottom w:val="single" w:sz="4" w:space="0" w:color="auto"/>
            </w:tcBorders>
            <w:shd w:val="clear" w:color="000000" w:fill="FF0000"/>
            <w:noWrap/>
            <w:vAlign w:val="bottom"/>
            <w:hideMark/>
          </w:tcPr>
          <w:p w14:paraId="07B820A8" w14:textId="77777777" w:rsidR="00317D68" w:rsidRPr="0096205B" w:rsidRDefault="00317D68" w:rsidP="00317D68">
            <w:pPr>
              <w:spacing w:after="0" w:line="240" w:lineRule="auto"/>
              <w:jc w:val="center"/>
              <w:rPr>
                <w:rFonts w:asciiTheme="minorHAnsi" w:eastAsia="Times New Roman" w:hAnsiTheme="minorHAnsi"/>
                <w:color w:val="FF0000"/>
                <w:sz w:val="18"/>
                <w:szCs w:val="20"/>
                <w:lang w:val="en-US"/>
              </w:rPr>
            </w:pPr>
            <w:r w:rsidRPr="0096205B">
              <w:rPr>
                <w:rFonts w:asciiTheme="minorHAnsi" w:eastAsia="Times New Roman" w:hAnsiTheme="minorHAnsi"/>
                <w:color w:val="FF0000"/>
                <w:sz w:val="18"/>
                <w:szCs w:val="20"/>
                <w:lang w:val="en-US"/>
              </w:rPr>
              <w:t>red</w:t>
            </w:r>
          </w:p>
        </w:tc>
        <w:tc>
          <w:tcPr>
            <w:tcW w:w="559" w:type="dxa"/>
            <w:tcBorders>
              <w:top w:val="single" w:sz="4" w:space="0" w:color="auto"/>
              <w:bottom w:val="single" w:sz="4" w:space="0" w:color="auto"/>
            </w:tcBorders>
            <w:shd w:val="clear" w:color="auto" w:fill="auto"/>
            <w:noWrap/>
            <w:vAlign w:val="bottom"/>
            <w:hideMark/>
          </w:tcPr>
          <w:p w14:paraId="3DC974EE" w14:textId="77777777" w:rsidR="00317D68" w:rsidRPr="0096205B" w:rsidRDefault="00317D68" w:rsidP="00317D68">
            <w:pPr>
              <w:spacing w:after="0" w:line="240" w:lineRule="auto"/>
              <w:jc w:val="center"/>
              <w:rPr>
                <w:rFonts w:asciiTheme="minorHAnsi" w:eastAsia="Times New Roman" w:hAnsiTheme="minorHAnsi"/>
                <w:b/>
                <w:bCs/>
                <w:color w:val="BF8F00"/>
                <w:sz w:val="18"/>
                <w:szCs w:val="20"/>
                <w:u w:val="single"/>
                <w:lang w:val="en-US"/>
              </w:rPr>
            </w:pPr>
            <w:r w:rsidRPr="0096205B">
              <w:rPr>
                <w:rFonts w:ascii="Segoe UI Symbol" w:eastAsia="Times New Roman" w:hAnsi="Segoe UI Symbol" w:cs="Segoe UI Symbol"/>
                <w:b/>
                <w:bCs/>
                <w:color w:val="BF8F00"/>
                <w:sz w:val="18"/>
                <w:szCs w:val="20"/>
                <w:u w:val="single"/>
                <w:lang w:val="en-US"/>
              </w:rPr>
              <w:t>➚</w:t>
            </w:r>
          </w:p>
        </w:tc>
        <w:tc>
          <w:tcPr>
            <w:tcW w:w="927" w:type="dxa"/>
            <w:tcBorders>
              <w:top w:val="single" w:sz="4" w:space="0" w:color="auto"/>
              <w:left w:val="nil"/>
              <w:bottom w:val="single" w:sz="4" w:space="0" w:color="auto"/>
              <w:right w:val="nil"/>
            </w:tcBorders>
            <w:shd w:val="clear" w:color="auto" w:fill="auto"/>
            <w:noWrap/>
            <w:vAlign w:val="bottom"/>
            <w:hideMark/>
          </w:tcPr>
          <w:p w14:paraId="7497B0E0"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52,68</w:t>
            </w:r>
          </w:p>
        </w:tc>
        <w:tc>
          <w:tcPr>
            <w:tcW w:w="331" w:type="dxa"/>
            <w:tcBorders>
              <w:top w:val="single" w:sz="4" w:space="0" w:color="auto"/>
              <w:left w:val="nil"/>
              <w:bottom w:val="single" w:sz="4" w:space="0" w:color="auto"/>
              <w:right w:val="nil"/>
            </w:tcBorders>
            <w:shd w:val="clear" w:color="000000" w:fill="E2EFDA"/>
            <w:noWrap/>
            <w:vAlign w:val="bottom"/>
            <w:hideMark/>
          </w:tcPr>
          <w:p w14:paraId="7A6984CC" w14:textId="77777777" w:rsidR="00317D68" w:rsidRPr="0096205B" w:rsidRDefault="00317D68" w:rsidP="00317D68">
            <w:pPr>
              <w:spacing w:after="0" w:line="240" w:lineRule="auto"/>
              <w:jc w:val="center"/>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&gt;</w:t>
            </w:r>
          </w:p>
        </w:tc>
        <w:tc>
          <w:tcPr>
            <w:tcW w:w="1072" w:type="dxa"/>
            <w:tcBorders>
              <w:top w:val="single" w:sz="4" w:space="0" w:color="auto"/>
              <w:left w:val="nil"/>
              <w:bottom w:val="single" w:sz="4" w:space="0" w:color="auto"/>
              <w:right w:val="nil"/>
            </w:tcBorders>
            <w:shd w:val="clear" w:color="auto" w:fill="auto"/>
            <w:noWrap/>
            <w:vAlign w:val="bottom"/>
            <w:hideMark/>
          </w:tcPr>
          <w:p w14:paraId="3D187707"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42,61</w:t>
            </w:r>
          </w:p>
        </w:tc>
        <w:tc>
          <w:tcPr>
            <w:tcW w:w="1247" w:type="dxa"/>
            <w:tcBorders>
              <w:top w:val="single" w:sz="4" w:space="0" w:color="auto"/>
              <w:left w:val="nil"/>
              <w:bottom w:val="single" w:sz="4" w:space="0" w:color="auto"/>
              <w:right w:val="nil"/>
            </w:tcBorders>
            <w:shd w:val="clear" w:color="auto" w:fill="auto"/>
            <w:noWrap/>
            <w:vAlign w:val="bottom"/>
            <w:hideMark/>
          </w:tcPr>
          <w:p w14:paraId="6E9B1730"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2,56</w:t>
            </w:r>
          </w:p>
        </w:tc>
      </w:tr>
      <w:tr w:rsidR="00317D68" w:rsidRPr="0096205B" w14:paraId="2EC00541" w14:textId="77777777" w:rsidTr="008C72A4">
        <w:trPr>
          <w:trHeight w:val="250"/>
        </w:trPr>
        <w:tc>
          <w:tcPr>
            <w:tcW w:w="435" w:type="dxa"/>
            <w:vMerge w:val="restart"/>
            <w:tcBorders>
              <w:top w:val="single" w:sz="4" w:space="0" w:color="auto"/>
              <w:left w:val="nil"/>
              <w:bottom w:val="single" w:sz="4" w:space="0" w:color="auto"/>
              <w:right w:val="nil"/>
            </w:tcBorders>
            <w:shd w:val="clear" w:color="auto" w:fill="auto"/>
            <w:noWrap/>
            <w:textDirection w:val="btLr"/>
            <w:vAlign w:val="center"/>
            <w:hideMark/>
          </w:tcPr>
          <w:p w14:paraId="71FCDBD6" w14:textId="77777777" w:rsidR="00317D68" w:rsidRPr="0096205B" w:rsidRDefault="00317D68" w:rsidP="00317D68">
            <w:pPr>
              <w:spacing w:after="0" w:line="240" w:lineRule="auto"/>
              <w:jc w:val="center"/>
              <w:rPr>
                <w:rFonts w:asciiTheme="minorHAnsi" w:eastAsia="Times New Roman" w:hAnsiTheme="minorHAnsi"/>
                <w:b/>
                <w:color w:val="000000"/>
                <w:sz w:val="18"/>
                <w:szCs w:val="20"/>
                <w:lang w:val="en-US"/>
              </w:rPr>
            </w:pPr>
            <w:r w:rsidRPr="0096205B">
              <w:rPr>
                <w:rFonts w:asciiTheme="minorHAnsi" w:eastAsia="Times New Roman" w:hAnsiTheme="minorHAnsi"/>
                <w:b/>
                <w:color w:val="000000"/>
                <w:sz w:val="18"/>
                <w:szCs w:val="20"/>
                <w:lang w:val="en-US"/>
              </w:rPr>
              <w:t>GERMANY</w:t>
            </w:r>
          </w:p>
        </w:tc>
        <w:tc>
          <w:tcPr>
            <w:tcW w:w="935" w:type="dxa"/>
            <w:tcBorders>
              <w:top w:val="single" w:sz="4" w:space="0" w:color="auto"/>
              <w:left w:val="nil"/>
              <w:bottom w:val="single" w:sz="4" w:space="0" w:color="auto"/>
            </w:tcBorders>
            <w:shd w:val="clear" w:color="auto" w:fill="auto"/>
            <w:noWrap/>
            <w:vAlign w:val="bottom"/>
            <w:hideMark/>
          </w:tcPr>
          <w:p w14:paraId="0C8A96AF"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1</w:t>
            </w:r>
          </w:p>
        </w:tc>
        <w:tc>
          <w:tcPr>
            <w:tcW w:w="827" w:type="dxa"/>
            <w:tcBorders>
              <w:top w:val="single" w:sz="4" w:space="0" w:color="auto"/>
              <w:bottom w:val="single" w:sz="4" w:space="0" w:color="auto"/>
            </w:tcBorders>
            <w:shd w:val="clear" w:color="000000" w:fill="00B050"/>
            <w:noWrap/>
            <w:vAlign w:val="bottom"/>
            <w:hideMark/>
          </w:tcPr>
          <w:p w14:paraId="3BC36774" w14:textId="77777777" w:rsidR="00317D68" w:rsidRPr="0096205B" w:rsidRDefault="00317D68" w:rsidP="00317D68">
            <w:pPr>
              <w:spacing w:after="0" w:line="240" w:lineRule="auto"/>
              <w:jc w:val="center"/>
              <w:rPr>
                <w:rFonts w:asciiTheme="minorHAnsi" w:eastAsia="Times New Roman" w:hAnsiTheme="minorHAnsi"/>
                <w:color w:val="00B050"/>
                <w:sz w:val="18"/>
                <w:szCs w:val="20"/>
                <w:lang w:val="en-US"/>
              </w:rPr>
            </w:pPr>
            <w:r w:rsidRPr="0096205B">
              <w:rPr>
                <w:rFonts w:asciiTheme="minorHAnsi" w:eastAsia="Times New Roman" w:hAnsiTheme="minorHAnsi"/>
                <w:color w:val="00B050"/>
                <w:sz w:val="18"/>
                <w:szCs w:val="20"/>
                <w:lang w:val="en-US"/>
              </w:rPr>
              <w:t>green</w:t>
            </w:r>
          </w:p>
        </w:tc>
        <w:tc>
          <w:tcPr>
            <w:tcW w:w="559" w:type="dxa"/>
            <w:tcBorders>
              <w:top w:val="single" w:sz="4" w:space="0" w:color="auto"/>
              <w:bottom w:val="single" w:sz="4" w:space="0" w:color="auto"/>
            </w:tcBorders>
            <w:shd w:val="clear" w:color="000000" w:fill="auto"/>
            <w:noWrap/>
            <w:vAlign w:val="bottom"/>
            <w:hideMark/>
          </w:tcPr>
          <w:p w14:paraId="5264A99A" w14:textId="77777777" w:rsidR="00317D68" w:rsidRPr="0096205B" w:rsidRDefault="00317D68" w:rsidP="00317D68">
            <w:pPr>
              <w:spacing w:after="0" w:line="240" w:lineRule="auto"/>
              <w:jc w:val="center"/>
              <w:rPr>
                <w:rFonts w:asciiTheme="minorHAnsi" w:eastAsia="Times New Roman" w:hAnsiTheme="minorHAnsi"/>
                <w:b/>
                <w:bCs/>
                <w:color w:val="548235"/>
                <w:sz w:val="18"/>
                <w:szCs w:val="20"/>
                <w:u w:val="single"/>
                <w:lang w:val="en-US"/>
              </w:rPr>
            </w:pPr>
            <w:r w:rsidRPr="0096205B">
              <w:rPr>
                <w:rFonts w:asciiTheme="minorHAnsi" w:eastAsia="Times New Roman" w:hAnsiTheme="minorHAnsi"/>
                <w:b/>
                <w:bCs/>
                <w:color w:val="548235"/>
                <w:sz w:val="18"/>
                <w:szCs w:val="20"/>
                <w:u w:val="single"/>
                <w:lang w:val="en-US"/>
              </w:rPr>
              <w:t>↑</w:t>
            </w:r>
          </w:p>
        </w:tc>
        <w:tc>
          <w:tcPr>
            <w:tcW w:w="927" w:type="dxa"/>
            <w:tcBorders>
              <w:top w:val="single" w:sz="4" w:space="0" w:color="auto"/>
              <w:left w:val="nil"/>
              <w:bottom w:val="single" w:sz="4" w:space="0" w:color="auto"/>
              <w:right w:val="nil"/>
            </w:tcBorders>
            <w:shd w:val="clear" w:color="auto" w:fill="auto"/>
            <w:noWrap/>
            <w:vAlign w:val="bottom"/>
            <w:hideMark/>
          </w:tcPr>
          <w:p w14:paraId="7ACB5853"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52,58</w:t>
            </w:r>
          </w:p>
        </w:tc>
        <w:tc>
          <w:tcPr>
            <w:tcW w:w="331" w:type="dxa"/>
            <w:tcBorders>
              <w:top w:val="single" w:sz="4" w:space="0" w:color="auto"/>
              <w:left w:val="nil"/>
              <w:bottom w:val="single" w:sz="4" w:space="0" w:color="auto"/>
              <w:right w:val="nil"/>
            </w:tcBorders>
            <w:shd w:val="clear" w:color="000000" w:fill="E2EFDA"/>
            <w:noWrap/>
            <w:vAlign w:val="bottom"/>
            <w:hideMark/>
          </w:tcPr>
          <w:p w14:paraId="6608711F"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&gt;</w:t>
            </w:r>
          </w:p>
        </w:tc>
        <w:tc>
          <w:tcPr>
            <w:tcW w:w="1072" w:type="dxa"/>
            <w:tcBorders>
              <w:top w:val="single" w:sz="4" w:space="0" w:color="auto"/>
              <w:left w:val="nil"/>
              <w:bottom w:val="single" w:sz="4" w:space="0" w:color="auto"/>
              <w:right w:val="nil"/>
            </w:tcBorders>
            <w:shd w:val="clear" w:color="auto" w:fill="auto"/>
            <w:noWrap/>
            <w:vAlign w:val="bottom"/>
            <w:hideMark/>
          </w:tcPr>
          <w:p w14:paraId="6CE88D99"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46,77</w:t>
            </w:r>
          </w:p>
        </w:tc>
        <w:tc>
          <w:tcPr>
            <w:tcW w:w="1247" w:type="dxa"/>
            <w:tcBorders>
              <w:top w:val="single" w:sz="4" w:space="0" w:color="auto"/>
              <w:left w:val="nil"/>
              <w:bottom w:val="single" w:sz="4" w:space="0" w:color="auto"/>
              <w:right w:val="nil"/>
            </w:tcBorders>
            <w:shd w:val="clear" w:color="auto" w:fill="auto"/>
            <w:noWrap/>
            <w:vAlign w:val="bottom"/>
            <w:hideMark/>
          </w:tcPr>
          <w:p w14:paraId="308D1088"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0</w:t>
            </w:r>
          </w:p>
        </w:tc>
      </w:tr>
      <w:tr w:rsidR="00317D68" w:rsidRPr="0096205B" w14:paraId="4FC37BFA" w14:textId="77777777" w:rsidTr="008C72A4">
        <w:trPr>
          <w:trHeight w:val="250"/>
        </w:trPr>
        <w:tc>
          <w:tcPr>
            <w:tcW w:w="435" w:type="dxa"/>
            <w:vMerge/>
            <w:tcBorders>
              <w:top w:val="single" w:sz="4" w:space="0" w:color="auto"/>
              <w:left w:val="nil"/>
              <w:bottom w:val="single" w:sz="4" w:space="0" w:color="auto"/>
              <w:right w:val="nil"/>
            </w:tcBorders>
            <w:vAlign w:val="center"/>
            <w:hideMark/>
          </w:tcPr>
          <w:p w14:paraId="17964BE8"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tcBorders>
              <w:top w:val="single" w:sz="4" w:space="0" w:color="auto"/>
              <w:left w:val="nil"/>
              <w:bottom w:val="single" w:sz="4" w:space="0" w:color="auto"/>
            </w:tcBorders>
            <w:shd w:val="clear" w:color="auto" w:fill="auto"/>
            <w:noWrap/>
            <w:vAlign w:val="bottom"/>
            <w:hideMark/>
          </w:tcPr>
          <w:p w14:paraId="7BEACD15"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2</w:t>
            </w:r>
          </w:p>
        </w:tc>
        <w:tc>
          <w:tcPr>
            <w:tcW w:w="827" w:type="dxa"/>
            <w:tcBorders>
              <w:top w:val="single" w:sz="4" w:space="0" w:color="auto"/>
              <w:bottom w:val="single" w:sz="4" w:space="0" w:color="auto"/>
            </w:tcBorders>
            <w:shd w:val="clear" w:color="000000" w:fill="FFC000"/>
            <w:noWrap/>
            <w:vAlign w:val="bottom"/>
            <w:hideMark/>
          </w:tcPr>
          <w:p w14:paraId="79CA9B9B" w14:textId="77777777" w:rsidR="00317D68" w:rsidRPr="0096205B" w:rsidRDefault="00317D68" w:rsidP="00317D68">
            <w:pPr>
              <w:spacing w:after="0" w:line="240" w:lineRule="auto"/>
              <w:jc w:val="center"/>
              <w:rPr>
                <w:rFonts w:asciiTheme="minorHAnsi" w:eastAsia="Times New Roman" w:hAnsiTheme="minorHAnsi"/>
                <w:color w:val="FFC000"/>
                <w:sz w:val="18"/>
                <w:szCs w:val="20"/>
                <w:lang w:val="en-US"/>
              </w:rPr>
            </w:pPr>
            <w:r w:rsidRPr="0096205B">
              <w:rPr>
                <w:rFonts w:asciiTheme="minorHAnsi" w:eastAsia="Times New Roman" w:hAnsiTheme="minorHAnsi"/>
                <w:color w:val="FFC000"/>
                <w:sz w:val="18"/>
                <w:szCs w:val="20"/>
                <w:lang w:val="en-US"/>
              </w:rPr>
              <w:t>orange</w:t>
            </w:r>
          </w:p>
        </w:tc>
        <w:tc>
          <w:tcPr>
            <w:tcW w:w="559" w:type="dxa"/>
            <w:tcBorders>
              <w:top w:val="single" w:sz="4" w:space="0" w:color="auto"/>
              <w:bottom w:val="single" w:sz="4" w:space="0" w:color="auto"/>
            </w:tcBorders>
            <w:shd w:val="clear" w:color="auto" w:fill="auto"/>
            <w:noWrap/>
            <w:vAlign w:val="bottom"/>
            <w:hideMark/>
          </w:tcPr>
          <w:p w14:paraId="6CC0889C" w14:textId="77777777" w:rsidR="00317D68" w:rsidRPr="0096205B" w:rsidRDefault="00317D68" w:rsidP="00317D68">
            <w:pPr>
              <w:spacing w:after="0" w:line="240" w:lineRule="auto"/>
              <w:jc w:val="center"/>
              <w:rPr>
                <w:rFonts w:asciiTheme="minorHAnsi" w:eastAsia="Times New Roman" w:hAnsiTheme="minorHAnsi"/>
                <w:b/>
                <w:bCs/>
                <w:color w:val="BF8F00"/>
                <w:sz w:val="18"/>
                <w:szCs w:val="20"/>
                <w:u w:val="single"/>
                <w:lang w:val="en-US"/>
              </w:rPr>
            </w:pPr>
            <w:r w:rsidRPr="0096205B">
              <w:rPr>
                <w:rFonts w:ascii="Segoe UI Symbol" w:eastAsia="Times New Roman" w:hAnsi="Segoe UI Symbol" w:cs="Segoe UI Symbol"/>
                <w:b/>
                <w:bCs/>
                <w:color w:val="BF8F00"/>
                <w:sz w:val="18"/>
                <w:szCs w:val="20"/>
                <w:u w:val="single"/>
                <w:lang w:val="en-US"/>
              </w:rPr>
              <w:t>➚</w:t>
            </w:r>
          </w:p>
        </w:tc>
        <w:tc>
          <w:tcPr>
            <w:tcW w:w="927" w:type="dxa"/>
            <w:tcBorders>
              <w:top w:val="single" w:sz="4" w:space="0" w:color="auto"/>
              <w:left w:val="nil"/>
              <w:bottom w:val="single" w:sz="4" w:space="0" w:color="auto"/>
              <w:right w:val="nil"/>
            </w:tcBorders>
            <w:shd w:val="clear" w:color="auto" w:fill="auto"/>
            <w:noWrap/>
            <w:vAlign w:val="bottom"/>
            <w:hideMark/>
          </w:tcPr>
          <w:p w14:paraId="3145B9E4"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36,61</w:t>
            </w:r>
          </w:p>
        </w:tc>
        <w:tc>
          <w:tcPr>
            <w:tcW w:w="331" w:type="dxa"/>
            <w:tcBorders>
              <w:top w:val="single" w:sz="4" w:space="0" w:color="auto"/>
              <w:left w:val="nil"/>
              <w:bottom w:val="single" w:sz="4" w:space="0" w:color="auto"/>
              <w:right w:val="nil"/>
            </w:tcBorders>
            <w:shd w:val="clear" w:color="000000" w:fill="FFCCCC"/>
            <w:noWrap/>
            <w:vAlign w:val="bottom"/>
            <w:hideMark/>
          </w:tcPr>
          <w:p w14:paraId="5AF924FC"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&lt;</w:t>
            </w:r>
          </w:p>
        </w:tc>
        <w:tc>
          <w:tcPr>
            <w:tcW w:w="1072" w:type="dxa"/>
            <w:tcBorders>
              <w:top w:val="single" w:sz="4" w:space="0" w:color="auto"/>
              <w:left w:val="nil"/>
              <w:bottom w:val="single" w:sz="4" w:space="0" w:color="auto"/>
              <w:right w:val="nil"/>
            </w:tcBorders>
            <w:shd w:val="clear" w:color="auto" w:fill="auto"/>
            <w:noWrap/>
            <w:vAlign w:val="bottom"/>
            <w:hideMark/>
          </w:tcPr>
          <w:p w14:paraId="230CCA7D" w14:textId="77777777" w:rsidR="00317D68" w:rsidRPr="0096205B" w:rsidRDefault="00317D68" w:rsidP="00317D68">
            <w:pPr>
              <w:spacing w:after="0" w:line="240" w:lineRule="auto"/>
              <w:jc w:val="center"/>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57,96</w:t>
            </w:r>
          </w:p>
        </w:tc>
        <w:tc>
          <w:tcPr>
            <w:tcW w:w="1247" w:type="dxa"/>
            <w:tcBorders>
              <w:top w:val="single" w:sz="4" w:space="0" w:color="auto"/>
              <w:left w:val="nil"/>
              <w:bottom w:val="single" w:sz="4" w:space="0" w:color="auto"/>
              <w:right w:val="nil"/>
            </w:tcBorders>
            <w:shd w:val="clear" w:color="auto" w:fill="auto"/>
            <w:noWrap/>
            <w:vAlign w:val="bottom"/>
            <w:hideMark/>
          </w:tcPr>
          <w:p w14:paraId="3CC0E950"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8,61</w:t>
            </w:r>
          </w:p>
        </w:tc>
      </w:tr>
      <w:tr w:rsidR="00317D68" w:rsidRPr="0096205B" w14:paraId="052BC8F3" w14:textId="77777777" w:rsidTr="008C72A4">
        <w:trPr>
          <w:trHeight w:val="250"/>
        </w:trPr>
        <w:tc>
          <w:tcPr>
            <w:tcW w:w="435" w:type="dxa"/>
            <w:vMerge/>
            <w:tcBorders>
              <w:top w:val="single" w:sz="4" w:space="0" w:color="auto"/>
              <w:left w:val="nil"/>
              <w:bottom w:val="single" w:sz="4" w:space="0" w:color="auto"/>
              <w:right w:val="nil"/>
            </w:tcBorders>
            <w:vAlign w:val="center"/>
            <w:hideMark/>
          </w:tcPr>
          <w:p w14:paraId="1977FE77"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tcBorders>
              <w:top w:val="single" w:sz="4" w:space="0" w:color="auto"/>
              <w:left w:val="nil"/>
              <w:bottom w:val="single" w:sz="4" w:space="0" w:color="auto"/>
            </w:tcBorders>
            <w:shd w:val="clear" w:color="auto" w:fill="auto"/>
            <w:noWrap/>
            <w:vAlign w:val="bottom"/>
            <w:hideMark/>
          </w:tcPr>
          <w:p w14:paraId="2B69CA23"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3</w:t>
            </w:r>
          </w:p>
        </w:tc>
        <w:tc>
          <w:tcPr>
            <w:tcW w:w="827" w:type="dxa"/>
            <w:tcBorders>
              <w:top w:val="single" w:sz="4" w:space="0" w:color="auto"/>
              <w:bottom w:val="single" w:sz="4" w:space="0" w:color="auto"/>
            </w:tcBorders>
            <w:shd w:val="clear" w:color="000000" w:fill="FFC000"/>
            <w:noWrap/>
            <w:vAlign w:val="bottom"/>
            <w:hideMark/>
          </w:tcPr>
          <w:p w14:paraId="147C6F51" w14:textId="77777777" w:rsidR="00317D68" w:rsidRPr="0096205B" w:rsidRDefault="00317D68" w:rsidP="00317D68">
            <w:pPr>
              <w:spacing w:after="0" w:line="240" w:lineRule="auto"/>
              <w:jc w:val="center"/>
              <w:rPr>
                <w:rFonts w:asciiTheme="minorHAnsi" w:eastAsia="Times New Roman" w:hAnsiTheme="minorHAnsi"/>
                <w:color w:val="FFC000"/>
                <w:sz w:val="18"/>
                <w:szCs w:val="20"/>
                <w:lang w:val="en-US"/>
              </w:rPr>
            </w:pPr>
            <w:r w:rsidRPr="0096205B">
              <w:rPr>
                <w:rFonts w:asciiTheme="minorHAnsi" w:eastAsia="Times New Roman" w:hAnsiTheme="minorHAnsi"/>
                <w:color w:val="FFC000"/>
                <w:sz w:val="18"/>
                <w:szCs w:val="20"/>
                <w:lang w:val="en-US"/>
              </w:rPr>
              <w:t>orange</w:t>
            </w:r>
          </w:p>
        </w:tc>
        <w:tc>
          <w:tcPr>
            <w:tcW w:w="559" w:type="dxa"/>
            <w:tcBorders>
              <w:top w:val="single" w:sz="4" w:space="0" w:color="auto"/>
              <w:bottom w:val="single" w:sz="4" w:space="0" w:color="auto"/>
            </w:tcBorders>
            <w:shd w:val="clear" w:color="auto" w:fill="auto"/>
            <w:noWrap/>
            <w:vAlign w:val="bottom"/>
            <w:hideMark/>
          </w:tcPr>
          <w:p w14:paraId="04C73EA9" w14:textId="77777777" w:rsidR="00317D68" w:rsidRPr="0096205B" w:rsidRDefault="00317D68" w:rsidP="00317D68">
            <w:pPr>
              <w:spacing w:after="0" w:line="240" w:lineRule="auto"/>
              <w:jc w:val="center"/>
              <w:rPr>
                <w:rFonts w:asciiTheme="minorHAnsi" w:eastAsia="Times New Roman" w:hAnsiTheme="minorHAnsi"/>
                <w:b/>
                <w:bCs/>
                <w:color w:val="BF8F00"/>
                <w:sz w:val="18"/>
                <w:szCs w:val="20"/>
                <w:u w:val="single"/>
                <w:lang w:val="en-US"/>
              </w:rPr>
            </w:pPr>
            <w:r w:rsidRPr="0096205B">
              <w:rPr>
                <w:rFonts w:ascii="Segoe UI Symbol" w:eastAsia="Times New Roman" w:hAnsi="Segoe UI Symbol" w:cs="Segoe UI Symbol"/>
                <w:b/>
                <w:bCs/>
                <w:color w:val="BF8F00"/>
                <w:sz w:val="18"/>
                <w:szCs w:val="20"/>
                <w:u w:val="single"/>
                <w:lang w:val="en-US"/>
              </w:rPr>
              <w:t>➚</w:t>
            </w:r>
          </w:p>
        </w:tc>
        <w:tc>
          <w:tcPr>
            <w:tcW w:w="927" w:type="dxa"/>
            <w:tcBorders>
              <w:top w:val="single" w:sz="4" w:space="0" w:color="auto"/>
              <w:left w:val="nil"/>
              <w:bottom w:val="single" w:sz="4" w:space="0" w:color="auto"/>
              <w:right w:val="nil"/>
            </w:tcBorders>
            <w:shd w:val="clear" w:color="auto" w:fill="auto"/>
            <w:noWrap/>
            <w:vAlign w:val="bottom"/>
            <w:hideMark/>
          </w:tcPr>
          <w:p w14:paraId="6ABB90C4"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58,85</w:t>
            </w:r>
          </w:p>
        </w:tc>
        <w:tc>
          <w:tcPr>
            <w:tcW w:w="331" w:type="dxa"/>
            <w:tcBorders>
              <w:top w:val="single" w:sz="4" w:space="0" w:color="auto"/>
              <w:left w:val="nil"/>
              <w:bottom w:val="single" w:sz="4" w:space="0" w:color="auto"/>
              <w:right w:val="nil"/>
            </w:tcBorders>
            <w:shd w:val="clear" w:color="000000" w:fill="E2EFDA"/>
            <w:noWrap/>
            <w:vAlign w:val="bottom"/>
            <w:hideMark/>
          </w:tcPr>
          <w:p w14:paraId="38AD91F6"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&gt;</w:t>
            </w:r>
          </w:p>
        </w:tc>
        <w:tc>
          <w:tcPr>
            <w:tcW w:w="1072" w:type="dxa"/>
            <w:tcBorders>
              <w:top w:val="single" w:sz="4" w:space="0" w:color="auto"/>
              <w:left w:val="nil"/>
              <w:bottom w:val="single" w:sz="4" w:space="0" w:color="auto"/>
              <w:right w:val="nil"/>
            </w:tcBorders>
            <w:shd w:val="clear" w:color="auto" w:fill="auto"/>
            <w:noWrap/>
            <w:vAlign w:val="bottom"/>
            <w:hideMark/>
          </w:tcPr>
          <w:p w14:paraId="75C54D46"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36,49</w:t>
            </w:r>
          </w:p>
        </w:tc>
        <w:tc>
          <w:tcPr>
            <w:tcW w:w="1247" w:type="dxa"/>
            <w:tcBorders>
              <w:top w:val="single" w:sz="4" w:space="0" w:color="auto"/>
              <w:left w:val="nil"/>
              <w:bottom w:val="single" w:sz="4" w:space="0" w:color="auto"/>
              <w:right w:val="nil"/>
            </w:tcBorders>
            <w:shd w:val="clear" w:color="auto" w:fill="auto"/>
            <w:noWrap/>
            <w:vAlign w:val="bottom"/>
            <w:hideMark/>
          </w:tcPr>
          <w:p w14:paraId="2D327E80"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0,59</w:t>
            </w:r>
          </w:p>
        </w:tc>
      </w:tr>
      <w:tr w:rsidR="00317D68" w:rsidRPr="0096205B" w14:paraId="1A45FB15" w14:textId="77777777" w:rsidTr="008C72A4">
        <w:trPr>
          <w:trHeight w:val="250"/>
        </w:trPr>
        <w:tc>
          <w:tcPr>
            <w:tcW w:w="435" w:type="dxa"/>
            <w:vMerge/>
            <w:tcBorders>
              <w:top w:val="single" w:sz="4" w:space="0" w:color="auto"/>
              <w:left w:val="nil"/>
              <w:bottom w:val="single" w:sz="4" w:space="0" w:color="auto"/>
              <w:right w:val="nil"/>
            </w:tcBorders>
            <w:vAlign w:val="center"/>
            <w:hideMark/>
          </w:tcPr>
          <w:p w14:paraId="7BC8BA96"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tcBorders>
              <w:top w:val="single" w:sz="4" w:space="0" w:color="auto"/>
              <w:left w:val="nil"/>
              <w:bottom w:val="single" w:sz="4" w:space="0" w:color="auto"/>
            </w:tcBorders>
            <w:shd w:val="clear" w:color="auto" w:fill="auto"/>
            <w:noWrap/>
            <w:vAlign w:val="bottom"/>
            <w:hideMark/>
          </w:tcPr>
          <w:p w14:paraId="5EAB020E"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4</w:t>
            </w:r>
          </w:p>
        </w:tc>
        <w:tc>
          <w:tcPr>
            <w:tcW w:w="827" w:type="dxa"/>
            <w:tcBorders>
              <w:top w:val="single" w:sz="4" w:space="0" w:color="auto"/>
              <w:bottom w:val="single" w:sz="4" w:space="0" w:color="auto"/>
            </w:tcBorders>
            <w:shd w:val="clear" w:color="000000" w:fill="FFC000"/>
            <w:noWrap/>
            <w:vAlign w:val="bottom"/>
            <w:hideMark/>
          </w:tcPr>
          <w:p w14:paraId="617AACC6" w14:textId="77777777" w:rsidR="00317D68" w:rsidRPr="0096205B" w:rsidRDefault="00317D68" w:rsidP="00317D68">
            <w:pPr>
              <w:spacing w:after="0" w:line="240" w:lineRule="auto"/>
              <w:jc w:val="center"/>
              <w:rPr>
                <w:rFonts w:asciiTheme="minorHAnsi" w:eastAsia="Times New Roman" w:hAnsiTheme="minorHAnsi"/>
                <w:color w:val="FFC000"/>
                <w:sz w:val="18"/>
                <w:szCs w:val="20"/>
                <w:lang w:val="en-US"/>
              </w:rPr>
            </w:pPr>
            <w:r w:rsidRPr="0096205B">
              <w:rPr>
                <w:rFonts w:asciiTheme="minorHAnsi" w:eastAsia="Times New Roman" w:hAnsiTheme="minorHAnsi"/>
                <w:color w:val="FFC000"/>
                <w:sz w:val="18"/>
                <w:szCs w:val="20"/>
                <w:lang w:val="en-US"/>
              </w:rPr>
              <w:t>orange</w:t>
            </w:r>
          </w:p>
        </w:tc>
        <w:tc>
          <w:tcPr>
            <w:tcW w:w="559" w:type="dxa"/>
            <w:tcBorders>
              <w:top w:val="single" w:sz="4" w:space="0" w:color="auto"/>
              <w:bottom w:val="single" w:sz="4" w:space="0" w:color="auto"/>
            </w:tcBorders>
            <w:shd w:val="clear" w:color="auto" w:fill="auto"/>
            <w:noWrap/>
            <w:vAlign w:val="bottom"/>
            <w:hideMark/>
          </w:tcPr>
          <w:p w14:paraId="3A431207" w14:textId="77777777" w:rsidR="00317D68" w:rsidRPr="0096205B" w:rsidRDefault="00317D68" w:rsidP="00317D68">
            <w:pPr>
              <w:spacing w:after="0" w:line="240" w:lineRule="auto"/>
              <w:jc w:val="center"/>
              <w:rPr>
                <w:rFonts w:asciiTheme="minorHAnsi" w:eastAsia="Times New Roman" w:hAnsiTheme="minorHAnsi"/>
                <w:b/>
                <w:bCs/>
                <w:color w:val="BF8F00"/>
                <w:sz w:val="18"/>
                <w:szCs w:val="20"/>
                <w:u w:val="single"/>
                <w:lang w:val="en-US"/>
              </w:rPr>
            </w:pPr>
            <w:r w:rsidRPr="0096205B">
              <w:rPr>
                <w:rFonts w:ascii="Segoe UI Symbol" w:eastAsia="Times New Roman" w:hAnsi="Segoe UI Symbol" w:cs="Segoe UI Symbol"/>
                <w:b/>
                <w:bCs/>
                <w:color w:val="BF8F00"/>
                <w:sz w:val="18"/>
                <w:szCs w:val="20"/>
                <w:u w:val="single"/>
                <w:lang w:val="en-US"/>
              </w:rPr>
              <w:t>➚</w:t>
            </w:r>
          </w:p>
        </w:tc>
        <w:tc>
          <w:tcPr>
            <w:tcW w:w="927" w:type="dxa"/>
            <w:tcBorders>
              <w:top w:val="single" w:sz="4" w:space="0" w:color="auto"/>
              <w:left w:val="nil"/>
              <w:bottom w:val="single" w:sz="4" w:space="0" w:color="auto"/>
              <w:right w:val="nil"/>
            </w:tcBorders>
            <w:shd w:val="clear" w:color="auto" w:fill="auto"/>
            <w:noWrap/>
            <w:vAlign w:val="bottom"/>
            <w:hideMark/>
          </w:tcPr>
          <w:p w14:paraId="3A17782D"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52,70</w:t>
            </w:r>
          </w:p>
        </w:tc>
        <w:tc>
          <w:tcPr>
            <w:tcW w:w="331" w:type="dxa"/>
            <w:tcBorders>
              <w:top w:val="single" w:sz="4" w:space="0" w:color="auto"/>
              <w:left w:val="nil"/>
              <w:bottom w:val="single" w:sz="4" w:space="0" w:color="auto"/>
              <w:right w:val="nil"/>
            </w:tcBorders>
            <w:shd w:val="clear" w:color="000000" w:fill="E2EFDA"/>
            <w:noWrap/>
            <w:vAlign w:val="bottom"/>
            <w:hideMark/>
          </w:tcPr>
          <w:p w14:paraId="316A23D3"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&gt;</w:t>
            </w:r>
          </w:p>
        </w:tc>
        <w:tc>
          <w:tcPr>
            <w:tcW w:w="1072" w:type="dxa"/>
            <w:tcBorders>
              <w:top w:val="single" w:sz="4" w:space="0" w:color="auto"/>
              <w:left w:val="nil"/>
              <w:bottom w:val="single" w:sz="4" w:space="0" w:color="auto"/>
              <w:right w:val="nil"/>
            </w:tcBorders>
            <w:shd w:val="clear" w:color="auto" w:fill="auto"/>
            <w:noWrap/>
            <w:vAlign w:val="bottom"/>
            <w:hideMark/>
          </w:tcPr>
          <w:p w14:paraId="4FED2873"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43,38</w:t>
            </w:r>
          </w:p>
        </w:tc>
        <w:tc>
          <w:tcPr>
            <w:tcW w:w="1247" w:type="dxa"/>
            <w:tcBorders>
              <w:top w:val="single" w:sz="4" w:space="0" w:color="auto"/>
              <w:left w:val="nil"/>
              <w:bottom w:val="single" w:sz="4" w:space="0" w:color="auto"/>
              <w:right w:val="nil"/>
            </w:tcBorders>
            <w:shd w:val="clear" w:color="auto" w:fill="auto"/>
            <w:noWrap/>
            <w:vAlign w:val="bottom"/>
            <w:hideMark/>
          </w:tcPr>
          <w:p w14:paraId="5835929A"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2,37</w:t>
            </w:r>
          </w:p>
        </w:tc>
      </w:tr>
      <w:tr w:rsidR="00317D68" w:rsidRPr="0096205B" w14:paraId="62D838A1" w14:textId="77777777" w:rsidTr="008C72A4">
        <w:trPr>
          <w:trHeight w:val="250"/>
        </w:trPr>
        <w:tc>
          <w:tcPr>
            <w:tcW w:w="435" w:type="dxa"/>
            <w:vMerge/>
            <w:tcBorders>
              <w:top w:val="single" w:sz="4" w:space="0" w:color="auto"/>
              <w:left w:val="nil"/>
              <w:bottom w:val="single" w:sz="4" w:space="0" w:color="auto"/>
              <w:right w:val="nil"/>
            </w:tcBorders>
            <w:vAlign w:val="center"/>
            <w:hideMark/>
          </w:tcPr>
          <w:p w14:paraId="09BE2601"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tcBorders>
              <w:top w:val="single" w:sz="4" w:space="0" w:color="auto"/>
              <w:left w:val="nil"/>
              <w:bottom w:val="single" w:sz="4" w:space="0" w:color="auto"/>
            </w:tcBorders>
            <w:shd w:val="clear" w:color="auto" w:fill="auto"/>
            <w:noWrap/>
            <w:vAlign w:val="bottom"/>
            <w:hideMark/>
          </w:tcPr>
          <w:p w14:paraId="5EC4B1E1"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5</w:t>
            </w:r>
          </w:p>
        </w:tc>
        <w:tc>
          <w:tcPr>
            <w:tcW w:w="827" w:type="dxa"/>
            <w:tcBorders>
              <w:top w:val="single" w:sz="4" w:space="0" w:color="auto"/>
              <w:bottom w:val="single" w:sz="4" w:space="0" w:color="auto"/>
            </w:tcBorders>
            <w:shd w:val="clear" w:color="000000" w:fill="FFFF00"/>
            <w:noWrap/>
            <w:vAlign w:val="bottom"/>
            <w:hideMark/>
          </w:tcPr>
          <w:p w14:paraId="3AE8E373" w14:textId="77777777" w:rsidR="00317D68" w:rsidRPr="0096205B" w:rsidRDefault="00317D68" w:rsidP="00317D68">
            <w:pPr>
              <w:spacing w:after="0" w:line="240" w:lineRule="auto"/>
              <w:jc w:val="center"/>
              <w:rPr>
                <w:rFonts w:asciiTheme="minorHAnsi" w:eastAsia="Times New Roman" w:hAnsiTheme="minorHAnsi"/>
                <w:color w:val="FFFF00"/>
                <w:sz w:val="18"/>
                <w:szCs w:val="20"/>
                <w:lang w:val="en-US"/>
              </w:rPr>
            </w:pPr>
            <w:r w:rsidRPr="0096205B">
              <w:rPr>
                <w:rFonts w:asciiTheme="minorHAnsi" w:eastAsia="Times New Roman" w:hAnsiTheme="minorHAnsi"/>
                <w:color w:val="FFFF00"/>
                <w:sz w:val="18"/>
                <w:szCs w:val="20"/>
                <w:lang w:val="en-US"/>
              </w:rPr>
              <w:t>yellow</w:t>
            </w:r>
          </w:p>
        </w:tc>
        <w:tc>
          <w:tcPr>
            <w:tcW w:w="559" w:type="dxa"/>
            <w:tcBorders>
              <w:top w:val="single" w:sz="4" w:space="0" w:color="auto"/>
              <w:bottom w:val="single" w:sz="4" w:space="0" w:color="auto"/>
            </w:tcBorders>
            <w:shd w:val="clear" w:color="auto" w:fill="auto"/>
            <w:noWrap/>
            <w:vAlign w:val="bottom"/>
            <w:hideMark/>
          </w:tcPr>
          <w:p w14:paraId="136A7D09" w14:textId="77777777" w:rsidR="00317D68" w:rsidRPr="0096205B" w:rsidRDefault="00317D68" w:rsidP="00317D68">
            <w:pPr>
              <w:spacing w:after="0" w:line="240" w:lineRule="auto"/>
              <w:jc w:val="center"/>
              <w:rPr>
                <w:rFonts w:asciiTheme="minorHAnsi" w:eastAsia="Times New Roman" w:hAnsiTheme="minorHAnsi"/>
                <w:b/>
                <w:bCs/>
                <w:color w:val="BF8F00"/>
                <w:sz w:val="18"/>
                <w:szCs w:val="20"/>
                <w:u w:val="single"/>
                <w:lang w:val="en-US"/>
              </w:rPr>
            </w:pPr>
            <w:r w:rsidRPr="0096205B">
              <w:rPr>
                <w:rFonts w:ascii="Segoe UI Symbol" w:eastAsia="Times New Roman" w:hAnsi="Segoe UI Symbol" w:cs="Segoe UI Symbol"/>
                <w:b/>
                <w:bCs/>
                <w:color w:val="BF8F00"/>
                <w:sz w:val="18"/>
                <w:szCs w:val="20"/>
                <w:u w:val="single"/>
                <w:lang w:val="en-US"/>
              </w:rPr>
              <w:t>➚</w:t>
            </w:r>
          </w:p>
        </w:tc>
        <w:tc>
          <w:tcPr>
            <w:tcW w:w="927" w:type="dxa"/>
            <w:tcBorders>
              <w:top w:val="single" w:sz="4" w:space="0" w:color="auto"/>
              <w:left w:val="nil"/>
              <w:bottom w:val="single" w:sz="4" w:space="0" w:color="auto"/>
              <w:right w:val="nil"/>
            </w:tcBorders>
            <w:shd w:val="clear" w:color="auto" w:fill="auto"/>
            <w:noWrap/>
            <w:vAlign w:val="bottom"/>
            <w:hideMark/>
          </w:tcPr>
          <w:p w14:paraId="774B75F8"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65,23</w:t>
            </w:r>
          </w:p>
        </w:tc>
        <w:tc>
          <w:tcPr>
            <w:tcW w:w="331" w:type="dxa"/>
            <w:tcBorders>
              <w:top w:val="single" w:sz="4" w:space="0" w:color="auto"/>
              <w:left w:val="nil"/>
              <w:bottom w:val="single" w:sz="4" w:space="0" w:color="auto"/>
              <w:right w:val="nil"/>
            </w:tcBorders>
            <w:shd w:val="clear" w:color="000000" w:fill="E2EFDA"/>
            <w:noWrap/>
            <w:vAlign w:val="bottom"/>
            <w:hideMark/>
          </w:tcPr>
          <w:p w14:paraId="24F991AC"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&gt;</w:t>
            </w:r>
          </w:p>
        </w:tc>
        <w:tc>
          <w:tcPr>
            <w:tcW w:w="1072" w:type="dxa"/>
            <w:tcBorders>
              <w:top w:val="single" w:sz="4" w:space="0" w:color="auto"/>
              <w:left w:val="nil"/>
              <w:bottom w:val="single" w:sz="4" w:space="0" w:color="auto"/>
              <w:right w:val="nil"/>
            </w:tcBorders>
            <w:shd w:val="clear" w:color="auto" w:fill="auto"/>
            <w:noWrap/>
            <w:vAlign w:val="bottom"/>
            <w:hideMark/>
          </w:tcPr>
          <w:p w14:paraId="15564097"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31,06</w:t>
            </w:r>
          </w:p>
        </w:tc>
        <w:tc>
          <w:tcPr>
            <w:tcW w:w="1247" w:type="dxa"/>
            <w:tcBorders>
              <w:top w:val="single" w:sz="4" w:space="0" w:color="auto"/>
              <w:left w:val="nil"/>
              <w:bottom w:val="single" w:sz="4" w:space="0" w:color="auto"/>
              <w:right w:val="nil"/>
            </w:tcBorders>
            <w:shd w:val="clear" w:color="auto" w:fill="auto"/>
            <w:noWrap/>
            <w:vAlign w:val="bottom"/>
            <w:hideMark/>
          </w:tcPr>
          <w:p w14:paraId="28F890D0"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0,00</w:t>
            </w:r>
          </w:p>
        </w:tc>
      </w:tr>
      <w:tr w:rsidR="00317D68" w:rsidRPr="0096205B" w14:paraId="490DD98F" w14:textId="77777777" w:rsidTr="008C72A4">
        <w:trPr>
          <w:trHeight w:val="250"/>
        </w:trPr>
        <w:tc>
          <w:tcPr>
            <w:tcW w:w="435" w:type="dxa"/>
            <w:vMerge/>
            <w:tcBorders>
              <w:top w:val="single" w:sz="4" w:space="0" w:color="auto"/>
              <w:left w:val="nil"/>
              <w:bottom w:val="single" w:sz="4" w:space="0" w:color="auto"/>
              <w:right w:val="nil"/>
            </w:tcBorders>
            <w:vAlign w:val="center"/>
            <w:hideMark/>
          </w:tcPr>
          <w:p w14:paraId="1C0153C1"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tcBorders>
              <w:top w:val="single" w:sz="4" w:space="0" w:color="auto"/>
              <w:left w:val="nil"/>
              <w:bottom w:val="single" w:sz="4" w:space="0" w:color="auto"/>
            </w:tcBorders>
            <w:shd w:val="clear" w:color="auto" w:fill="auto"/>
            <w:noWrap/>
            <w:vAlign w:val="bottom"/>
            <w:hideMark/>
          </w:tcPr>
          <w:p w14:paraId="79F6CFBA"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6</w:t>
            </w:r>
          </w:p>
        </w:tc>
        <w:tc>
          <w:tcPr>
            <w:tcW w:w="827" w:type="dxa"/>
            <w:tcBorders>
              <w:top w:val="single" w:sz="4" w:space="0" w:color="auto"/>
              <w:bottom w:val="single" w:sz="4" w:space="0" w:color="auto"/>
            </w:tcBorders>
            <w:shd w:val="clear" w:color="000000" w:fill="FFFF00"/>
            <w:noWrap/>
            <w:vAlign w:val="bottom"/>
            <w:hideMark/>
          </w:tcPr>
          <w:p w14:paraId="0C8C10C1" w14:textId="77777777" w:rsidR="00317D68" w:rsidRPr="0096205B" w:rsidRDefault="00317D68" w:rsidP="00317D68">
            <w:pPr>
              <w:spacing w:after="0" w:line="240" w:lineRule="auto"/>
              <w:jc w:val="center"/>
              <w:rPr>
                <w:rFonts w:asciiTheme="minorHAnsi" w:eastAsia="Times New Roman" w:hAnsiTheme="minorHAnsi"/>
                <w:color w:val="FFFF00"/>
                <w:sz w:val="18"/>
                <w:szCs w:val="20"/>
                <w:lang w:val="en-US"/>
              </w:rPr>
            </w:pPr>
            <w:r w:rsidRPr="0096205B">
              <w:rPr>
                <w:rFonts w:asciiTheme="minorHAnsi" w:eastAsia="Times New Roman" w:hAnsiTheme="minorHAnsi"/>
                <w:color w:val="FFFF00"/>
                <w:sz w:val="18"/>
                <w:szCs w:val="20"/>
                <w:lang w:val="en-US"/>
              </w:rPr>
              <w:t>yellow</w:t>
            </w:r>
          </w:p>
        </w:tc>
        <w:tc>
          <w:tcPr>
            <w:tcW w:w="559" w:type="dxa"/>
            <w:tcBorders>
              <w:top w:val="single" w:sz="4" w:space="0" w:color="auto"/>
              <w:bottom w:val="single" w:sz="4" w:space="0" w:color="auto"/>
            </w:tcBorders>
            <w:shd w:val="clear" w:color="000000" w:fill="auto"/>
            <w:noWrap/>
            <w:vAlign w:val="bottom"/>
            <w:hideMark/>
          </w:tcPr>
          <w:p w14:paraId="746B6B17" w14:textId="77777777" w:rsidR="00317D68" w:rsidRPr="0096205B" w:rsidRDefault="00317D68" w:rsidP="00317D68">
            <w:pPr>
              <w:spacing w:after="0" w:line="240" w:lineRule="auto"/>
              <w:jc w:val="center"/>
              <w:rPr>
                <w:rFonts w:asciiTheme="minorHAnsi" w:eastAsia="Times New Roman" w:hAnsiTheme="minorHAnsi"/>
                <w:b/>
                <w:bCs/>
                <w:color w:val="548235"/>
                <w:sz w:val="18"/>
                <w:szCs w:val="20"/>
                <w:u w:val="single"/>
                <w:lang w:val="en-US"/>
              </w:rPr>
            </w:pPr>
            <w:r w:rsidRPr="0096205B">
              <w:rPr>
                <w:rFonts w:asciiTheme="minorHAnsi" w:eastAsia="Times New Roman" w:hAnsiTheme="minorHAnsi"/>
                <w:b/>
                <w:bCs/>
                <w:color w:val="548235"/>
                <w:sz w:val="18"/>
                <w:szCs w:val="20"/>
                <w:u w:val="single"/>
                <w:lang w:val="en-US"/>
              </w:rPr>
              <w:t>↑</w:t>
            </w:r>
          </w:p>
        </w:tc>
        <w:tc>
          <w:tcPr>
            <w:tcW w:w="927" w:type="dxa"/>
            <w:tcBorders>
              <w:top w:val="single" w:sz="4" w:space="0" w:color="auto"/>
              <w:left w:val="nil"/>
              <w:bottom w:val="single" w:sz="4" w:space="0" w:color="auto"/>
              <w:right w:val="nil"/>
            </w:tcBorders>
            <w:shd w:val="clear" w:color="auto" w:fill="auto"/>
            <w:noWrap/>
            <w:vAlign w:val="bottom"/>
            <w:hideMark/>
          </w:tcPr>
          <w:p w14:paraId="57F84D49"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64,28</w:t>
            </w:r>
          </w:p>
        </w:tc>
        <w:tc>
          <w:tcPr>
            <w:tcW w:w="331" w:type="dxa"/>
            <w:tcBorders>
              <w:top w:val="single" w:sz="4" w:space="0" w:color="auto"/>
              <w:left w:val="nil"/>
              <w:bottom w:val="single" w:sz="4" w:space="0" w:color="auto"/>
              <w:right w:val="nil"/>
            </w:tcBorders>
            <w:shd w:val="clear" w:color="000000" w:fill="E2EFDA"/>
            <w:noWrap/>
            <w:vAlign w:val="bottom"/>
            <w:hideMark/>
          </w:tcPr>
          <w:p w14:paraId="6BB9D424"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&gt;</w:t>
            </w:r>
          </w:p>
        </w:tc>
        <w:tc>
          <w:tcPr>
            <w:tcW w:w="1072" w:type="dxa"/>
            <w:tcBorders>
              <w:top w:val="single" w:sz="4" w:space="0" w:color="auto"/>
              <w:left w:val="nil"/>
              <w:bottom w:val="single" w:sz="4" w:space="0" w:color="auto"/>
              <w:right w:val="nil"/>
            </w:tcBorders>
            <w:shd w:val="clear" w:color="auto" w:fill="auto"/>
            <w:noWrap/>
            <w:vAlign w:val="bottom"/>
            <w:hideMark/>
          </w:tcPr>
          <w:p w14:paraId="530C5520"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32,83</w:t>
            </w:r>
          </w:p>
        </w:tc>
        <w:tc>
          <w:tcPr>
            <w:tcW w:w="1247" w:type="dxa"/>
            <w:tcBorders>
              <w:top w:val="single" w:sz="4" w:space="0" w:color="auto"/>
              <w:left w:val="nil"/>
              <w:bottom w:val="single" w:sz="4" w:space="0" w:color="auto"/>
              <w:right w:val="nil"/>
            </w:tcBorders>
            <w:shd w:val="clear" w:color="auto" w:fill="auto"/>
            <w:noWrap/>
            <w:vAlign w:val="bottom"/>
            <w:hideMark/>
          </w:tcPr>
          <w:p w14:paraId="1B2A83C5"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5,34</w:t>
            </w:r>
          </w:p>
        </w:tc>
      </w:tr>
      <w:tr w:rsidR="00317D68" w:rsidRPr="0096205B" w14:paraId="4329C24B" w14:textId="77777777" w:rsidTr="008C72A4">
        <w:trPr>
          <w:trHeight w:val="250"/>
        </w:trPr>
        <w:tc>
          <w:tcPr>
            <w:tcW w:w="435" w:type="dxa"/>
            <w:vMerge/>
            <w:tcBorders>
              <w:top w:val="single" w:sz="4" w:space="0" w:color="auto"/>
              <w:left w:val="nil"/>
              <w:bottom w:val="single" w:sz="4" w:space="0" w:color="auto"/>
              <w:right w:val="nil"/>
            </w:tcBorders>
            <w:vAlign w:val="center"/>
            <w:hideMark/>
          </w:tcPr>
          <w:p w14:paraId="3360173F"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tcBorders>
              <w:top w:val="single" w:sz="4" w:space="0" w:color="auto"/>
              <w:left w:val="nil"/>
              <w:bottom w:val="single" w:sz="4" w:space="0" w:color="auto"/>
            </w:tcBorders>
            <w:shd w:val="clear" w:color="auto" w:fill="auto"/>
            <w:noWrap/>
            <w:vAlign w:val="bottom"/>
            <w:hideMark/>
          </w:tcPr>
          <w:p w14:paraId="08688CA1"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7</w:t>
            </w:r>
          </w:p>
        </w:tc>
        <w:tc>
          <w:tcPr>
            <w:tcW w:w="827" w:type="dxa"/>
            <w:tcBorders>
              <w:top w:val="single" w:sz="4" w:space="0" w:color="auto"/>
              <w:bottom w:val="single" w:sz="4" w:space="0" w:color="auto"/>
            </w:tcBorders>
            <w:shd w:val="clear" w:color="000000" w:fill="FFFF00"/>
            <w:noWrap/>
            <w:vAlign w:val="bottom"/>
            <w:hideMark/>
          </w:tcPr>
          <w:p w14:paraId="2DE7AD91" w14:textId="77777777" w:rsidR="00317D68" w:rsidRPr="0096205B" w:rsidRDefault="00317D68" w:rsidP="00317D68">
            <w:pPr>
              <w:spacing w:after="0" w:line="240" w:lineRule="auto"/>
              <w:jc w:val="center"/>
              <w:rPr>
                <w:rFonts w:asciiTheme="minorHAnsi" w:eastAsia="Times New Roman" w:hAnsiTheme="minorHAnsi"/>
                <w:color w:val="FFFF00"/>
                <w:sz w:val="18"/>
                <w:szCs w:val="20"/>
                <w:lang w:val="en-US"/>
              </w:rPr>
            </w:pPr>
            <w:r w:rsidRPr="0096205B">
              <w:rPr>
                <w:rFonts w:asciiTheme="minorHAnsi" w:eastAsia="Times New Roman" w:hAnsiTheme="minorHAnsi"/>
                <w:color w:val="FFFF00"/>
                <w:sz w:val="18"/>
                <w:szCs w:val="20"/>
                <w:lang w:val="en-US"/>
              </w:rPr>
              <w:t>yellow</w:t>
            </w:r>
          </w:p>
        </w:tc>
        <w:tc>
          <w:tcPr>
            <w:tcW w:w="559" w:type="dxa"/>
            <w:tcBorders>
              <w:top w:val="single" w:sz="4" w:space="0" w:color="auto"/>
              <w:bottom w:val="single" w:sz="4" w:space="0" w:color="auto"/>
            </w:tcBorders>
            <w:shd w:val="clear" w:color="000000" w:fill="auto"/>
            <w:noWrap/>
            <w:vAlign w:val="bottom"/>
            <w:hideMark/>
          </w:tcPr>
          <w:p w14:paraId="2BFA6C8B" w14:textId="77777777" w:rsidR="00317D68" w:rsidRPr="0096205B" w:rsidRDefault="00317D68" w:rsidP="00317D68">
            <w:pPr>
              <w:spacing w:after="0" w:line="240" w:lineRule="auto"/>
              <w:jc w:val="center"/>
              <w:rPr>
                <w:rFonts w:asciiTheme="minorHAnsi" w:eastAsia="Times New Roman" w:hAnsiTheme="minorHAnsi"/>
                <w:b/>
                <w:bCs/>
                <w:color w:val="548235"/>
                <w:sz w:val="18"/>
                <w:szCs w:val="20"/>
                <w:u w:val="single"/>
                <w:lang w:val="en-US"/>
              </w:rPr>
            </w:pPr>
            <w:r w:rsidRPr="0096205B">
              <w:rPr>
                <w:rFonts w:asciiTheme="minorHAnsi" w:eastAsia="Times New Roman" w:hAnsiTheme="minorHAnsi"/>
                <w:b/>
                <w:bCs/>
                <w:color w:val="548235"/>
                <w:sz w:val="18"/>
                <w:szCs w:val="20"/>
                <w:u w:val="single"/>
                <w:lang w:val="en-US"/>
              </w:rPr>
              <w:t>↑</w:t>
            </w:r>
          </w:p>
        </w:tc>
        <w:tc>
          <w:tcPr>
            <w:tcW w:w="927" w:type="dxa"/>
            <w:tcBorders>
              <w:top w:val="single" w:sz="4" w:space="0" w:color="auto"/>
              <w:left w:val="nil"/>
              <w:bottom w:val="single" w:sz="4" w:space="0" w:color="auto"/>
              <w:right w:val="nil"/>
            </w:tcBorders>
            <w:shd w:val="clear" w:color="auto" w:fill="auto"/>
            <w:noWrap/>
            <w:vAlign w:val="bottom"/>
            <w:hideMark/>
          </w:tcPr>
          <w:p w14:paraId="4122D44E"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67,82</w:t>
            </w:r>
          </w:p>
        </w:tc>
        <w:tc>
          <w:tcPr>
            <w:tcW w:w="331" w:type="dxa"/>
            <w:tcBorders>
              <w:top w:val="single" w:sz="4" w:space="0" w:color="auto"/>
              <w:left w:val="nil"/>
              <w:bottom w:val="single" w:sz="4" w:space="0" w:color="auto"/>
              <w:right w:val="nil"/>
            </w:tcBorders>
            <w:shd w:val="clear" w:color="000000" w:fill="E2EFDA"/>
            <w:noWrap/>
            <w:vAlign w:val="bottom"/>
            <w:hideMark/>
          </w:tcPr>
          <w:p w14:paraId="70379CEF"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&gt;</w:t>
            </w:r>
          </w:p>
        </w:tc>
        <w:tc>
          <w:tcPr>
            <w:tcW w:w="1072" w:type="dxa"/>
            <w:tcBorders>
              <w:top w:val="single" w:sz="4" w:space="0" w:color="auto"/>
              <w:left w:val="nil"/>
              <w:bottom w:val="single" w:sz="4" w:space="0" w:color="auto"/>
              <w:right w:val="nil"/>
            </w:tcBorders>
            <w:shd w:val="clear" w:color="auto" w:fill="auto"/>
            <w:noWrap/>
            <w:vAlign w:val="bottom"/>
            <w:hideMark/>
          </w:tcPr>
          <w:p w14:paraId="208C6C8B"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30,13</w:t>
            </w:r>
          </w:p>
        </w:tc>
        <w:tc>
          <w:tcPr>
            <w:tcW w:w="1247" w:type="dxa"/>
            <w:tcBorders>
              <w:top w:val="single" w:sz="4" w:space="0" w:color="auto"/>
              <w:left w:val="nil"/>
              <w:bottom w:val="single" w:sz="4" w:space="0" w:color="auto"/>
              <w:right w:val="nil"/>
            </w:tcBorders>
            <w:shd w:val="clear" w:color="auto" w:fill="auto"/>
            <w:noWrap/>
            <w:vAlign w:val="bottom"/>
            <w:hideMark/>
          </w:tcPr>
          <w:p w14:paraId="462CE3BE"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10,39</w:t>
            </w:r>
          </w:p>
        </w:tc>
      </w:tr>
      <w:tr w:rsidR="00317D68" w:rsidRPr="0096205B" w14:paraId="6AE871B8" w14:textId="77777777" w:rsidTr="008C72A4">
        <w:trPr>
          <w:trHeight w:val="250"/>
        </w:trPr>
        <w:tc>
          <w:tcPr>
            <w:tcW w:w="435" w:type="dxa"/>
            <w:vMerge/>
            <w:tcBorders>
              <w:top w:val="single" w:sz="4" w:space="0" w:color="auto"/>
              <w:left w:val="nil"/>
              <w:bottom w:val="single" w:sz="4" w:space="0" w:color="auto"/>
              <w:right w:val="nil"/>
            </w:tcBorders>
            <w:vAlign w:val="center"/>
            <w:hideMark/>
          </w:tcPr>
          <w:p w14:paraId="340FA205"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tcBorders>
              <w:top w:val="single" w:sz="4" w:space="0" w:color="auto"/>
              <w:left w:val="nil"/>
              <w:bottom w:val="single" w:sz="4" w:space="0" w:color="auto"/>
            </w:tcBorders>
            <w:shd w:val="clear" w:color="auto" w:fill="auto"/>
            <w:noWrap/>
            <w:vAlign w:val="bottom"/>
            <w:hideMark/>
          </w:tcPr>
          <w:p w14:paraId="56C76D6F"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8</w:t>
            </w:r>
          </w:p>
        </w:tc>
        <w:tc>
          <w:tcPr>
            <w:tcW w:w="827" w:type="dxa"/>
            <w:tcBorders>
              <w:top w:val="single" w:sz="4" w:space="0" w:color="auto"/>
              <w:bottom w:val="single" w:sz="4" w:space="0" w:color="auto"/>
            </w:tcBorders>
            <w:shd w:val="clear" w:color="000000" w:fill="FFFF00"/>
            <w:noWrap/>
            <w:vAlign w:val="bottom"/>
            <w:hideMark/>
          </w:tcPr>
          <w:p w14:paraId="3BBE3070" w14:textId="77777777" w:rsidR="00317D68" w:rsidRPr="0096205B" w:rsidRDefault="00317D68" w:rsidP="00317D68">
            <w:pPr>
              <w:spacing w:after="0" w:line="240" w:lineRule="auto"/>
              <w:jc w:val="center"/>
              <w:rPr>
                <w:rFonts w:asciiTheme="minorHAnsi" w:eastAsia="Times New Roman" w:hAnsiTheme="minorHAnsi"/>
                <w:color w:val="FFFF00"/>
                <w:sz w:val="18"/>
                <w:szCs w:val="20"/>
                <w:lang w:val="en-US"/>
              </w:rPr>
            </w:pPr>
            <w:r w:rsidRPr="0096205B">
              <w:rPr>
                <w:rFonts w:asciiTheme="minorHAnsi" w:eastAsia="Times New Roman" w:hAnsiTheme="minorHAnsi"/>
                <w:color w:val="FFFF00"/>
                <w:sz w:val="18"/>
                <w:szCs w:val="20"/>
                <w:lang w:val="en-US"/>
              </w:rPr>
              <w:t>yellow</w:t>
            </w:r>
          </w:p>
        </w:tc>
        <w:tc>
          <w:tcPr>
            <w:tcW w:w="559" w:type="dxa"/>
            <w:tcBorders>
              <w:top w:val="single" w:sz="4" w:space="0" w:color="auto"/>
              <w:bottom w:val="single" w:sz="4" w:space="0" w:color="auto"/>
            </w:tcBorders>
            <w:shd w:val="clear" w:color="000000" w:fill="auto"/>
            <w:noWrap/>
            <w:vAlign w:val="bottom"/>
            <w:hideMark/>
          </w:tcPr>
          <w:p w14:paraId="0A550EDC" w14:textId="77777777" w:rsidR="00317D68" w:rsidRPr="0096205B" w:rsidRDefault="00317D68" w:rsidP="00317D68">
            <w:pPr>
              <w:spacing w:after="0" w:line="240" w:lineRule="auto"/>
              <w:jc w:val="center"/>
              <w:rPr>
                <w:rFonts w:asciiTheme="minorHAnsi" w:eastAsia="Times New Roman" w:hAnsiTheme="minorHAnsi"/>
                <w:b/>
                <w:bCs/>
                <w:color w:val="548235"/>
                <w:sz w:val="18"/>
                <w:szCs w:val="20"/>
                <w:u w:val="single"/>
                <w:lang w:val="en-US"/>
              </w:rPr>
            </w:pPr>
            <w:r w:rsidRPr="0096205B">
              <w:rPr>
                <w:rFonts w:asciiTheme="minorHAnsi" w:eastAsia="Times New Roman" w:hAnsiTheme="minorHAnsi"/>
                <w:b/>
                <w:bCs/>
                <w:color w:val="548235"/>
                <w:sz w:val="18"/>
                <w:szCs w:val="20"/>
                <w:u w:val="single"/>
                <w:lang w:val="en-US"/>
              </w:rPr>
              <w:t>↑</w:t>
            </w:r>
          </w:p>
        </w:tc>
        <w:tc>
          <w:tcPr>
            <w:tcW w:w="927" w:type="dxa"/>
            <w:tcBorders>
              <w:top w:val="single" w:sz="4" w:space="0" w:color="auto"/>
              <w:left w:val="nil"/>
              <w:bottom w:val="single" w:sz="4" w:space="0" w:color="auto"/>
              <w:right w:val="nil"/>
            </w:tcBorders>
            <w:shd w:val="clear" w:color="auto" w:fill="auto"/>
            <w:noWrap/>
            <w:vAlign w:val="bottom"/>
            <w:hideMark/>
          </w:tcPr>
          <w:p w14:paraId="7C27BD0C"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61,90</w:t>
            </w:r>
          </w:p>
        </w:tc>
        <w:tc>
          <w:tcPr>
            <w:tcW w:w="331" w:type="dxa"/>
            <w:tcBorders>
              <w:top w:val="single" w:sz="4" w:space="0" w:color="auto"/>
              <w:left w:val="nil"/>
              <w:bottom w:val="single" w:sz="4" w:space="0" w:color="auto"/>
              <w:right w:val="nil"/>
            </w:tcBorders>
            <w:shd w:val="clear" w:color="000000" w:fill="E2EFDA"/>
            <w:noWrap/>
            <w:vAlign w:val="bottom"/>
            <w:hideMark/>
          </w:tcPr>
          <w:p w14:paraId="1B8C7F3B"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&gt;</w:t>
            </w:r>
          </w:p>
        </w:tc>
        <w:tc>
          <w:tcPr>
            <w:tcW w:w="1072" w:type="dxa"/>
            <w:tcBorders>
              <w:top w:val="single" w:sz="4" w:space="0" w:color="auto"/>
              <w:left w:val="nil"/>
              <w:bottom w:val="single" w:sz="4" w:space="0" w:color="auto"/>
              <w:right w:val="nil"/>
            </w:tcBorders>
            <w:shd w:val="clear" w:color="auto" w:fill="auto"/>
            <w:noWrap/>
            <w:vAlign w:val="bottom"/>
            <w:hideMark/>
          </w:tcPr>
          <w:p w14:paraId="77F9B64C"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33,39</w:t>
            </w:r>
          </w:p>
        </w:tc>
        <w:tc>
          <w:tcPr>
            <w:tcW w:w="1247" w:type="dxa"/>
            <w:tcBorders>
              <w:top w:val="single" w:sz="4" w:space="0" w:color="auto"/>
              <w:left w:val="nil"/>
              <w:bottom w:val="single" w:sz="4" w:space="0" w:color="auto"/>
              <w:right w:val="nil"/>
            </w:tcBorders>
            <w:shd w:val="clear" w:color="auto" w:fill="auto"/>
            <w:noWrap/>
            <w:vAlign w:val="bottom"/>
            <w:hideMark/>
          </w:tcPr>
          <w:p w14:paraId="41D386D5"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17,80</w:t>
            </w:r>
          </w:p>
        </w:tc>
      </w:tr>
      <w:tr w:rsidR="00317D68" w:rsidRPr="0096205B" w14:paraId="7F77F782" w14:textId="77777777" w:rsidTr="008C72A4">
        <w:trPr>
          <w:trHeight w:val="250"/>
        </w:trPr>
        <w:tc>
          <w:tcPr>
            <w:tcW w:w="435" w:type="dxa"/>
            <w:vMerge/>
            <w:tcBorders>
              <w:top w:val="single" w:sz="4" w:space="0" w:color="auto"/>
              <w:left w:val="nil"/>
              <w:bottom w:val="single" w:sz="4" w:space="0" w:color="auto"/>
              <w:right w:val="nil"/>
            </w:tcBorders>
            <w:vAlign w:val="center"/>
            <w:hideMark/>
          </w:tcPr>
          <w:p w14:paraId="725F7F99"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tcBorders>
              <w:top w:val="single" w:sz="4" w:space="0" w:color="auto"/>
              <w:left w:val="nil"/>
              <w:bottom w:val="single" w:sz="4" w:space="0" w:color="auto"/>
            </w:tcBorders>
            <w:shd w:val="clear" w:color="auto" w:fill="auto"/>
            <w:noWrap/>
            <w:vAlign w:val="bottom"/>
            <w:hideMark/>
          </w:tcPr>
          <w:p w14:paraId="54AF162E"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9</w:t>
            </w:r>
          </w:p>
        </w:tc>
        <w:tc>
          <w:tcPr>
            <w:tcW w:w="827" w:type="dxa"/>
            <w:tcBorders>
              <w:top w:val="single" w:sz="4" w:space="0" w:color="auto"/>
              <w:bottom w:val="single" w:sz="4" w:space="0" w:color="auto"/>
            </w:tcBorders>
            <w:shd w:val="clear" w:color="000000" w:fill="FFFF00"/>
            <w:noWrap/>
            <w:vAlign w:val="bottom"/>
            <w:hideMark/>
          </w:tcPr>
          <w:p w14:paraId="5BF2B774" w14:textId="77777777" w:rsidR="00317D68" w:rsidRPr="0096205B" w:rsidRDefault="00317D68" w:rsidP="00317D68">
            <w:pPr>
              <w:spacing w:after="0" w:line="240" w:lineRule="auto"/>
              <w:jc w:val="center"/>
              <w:rPr>
                <w:rFonts w:asciiTheme="minorHAnsi" w:eastAsia="Times New Roman" w:hAnsiTheme="minorHAnsi"/>
                <w:color w:val="FFFF00"/>
                <w:sz w:val="18"/>
                <w:szCs w:val="20"/>
                <w:lang w:val="en-US"/>
              </w:rPr>
            </w:pPr>
            <w:r w:rsidRPr="0096205B">
              <w:rPr>
                <w:rFonts w:asciiTheme="minorHAnsi" w:eastAsia="Times New Roman" w:hAnsiTheme="minorHAnsi"/>
                <w:color w:val="FFFF00"/>
                <w:sz w:val="18"/>
                <w:szCs w:val="20"/>
                <w:lang w:val="en-US"/>
              </w:rPr>
              <w:t>yellow</w:t>
            </w:r>
          </w:p>
        </w:tc>
        <w:tc>
          <w:tcPr>
            <w:tcW w:w="559" w:type="dxa"/>
            <w:tcBorders>
              <w:top w:val="single" w:sz="4" w:space="0" w:color="auto"/>
              <w:bottom w:val="single" w:sz="4" w:space="0" w:color="auto"/>
            </w:tcBorders>
            <w:shd w:val="clear" w:color="000000" w:fill="auto"/>
            <w:noWrap/>
            <w:vAlign w:val="bottom"/>
            <w:hideMark/>
          </w:tcPr>
          <w:p w14:paraId="0974C7B1" w14:textId="77777777" w:rsidR="00317D68" w:rsidRPr="0096205B" w:rsidRDefault="00317D68" w:rsidP="00317D68">
            <w:pPr>
              <w:spacing w:after="0" w:line="240" w:lineRule="auto"/>
              <w:jc w:val="center"/>
              <w:rPr>
                <w:rFonts w:asciiTheme="minorHAnsi" w:eastAsia="Times New Roman" w:hAnsiTheme="minorHAnsi"/>
                <w:b/>
                <w:bCs/>
                <w:color w:val="548235"/>
                <w:sz w:val="18"/>
                <w:szCs w:val="20"/>
                <w:u w:val="single"/>
                <w:lang w:val="en-US"/>
              </w:rPr>
            </w:pPr>
            <w:r w:rsidRPr="0096205B">
              <w:rPr>
                <w:rFonts w:asciiTheme="minorHAnsi" w:eastAsia="Times New Roman" w:hAnsiTheme="minorHAnsi"/>
                <w:b/>
                <w:bCs/>
                <w:color w:val="548235"/>
                <w:sz w:val="18"/>
                <w:szCs w:val="20"/>
                <w:u w:val="single"/>
                <w:lang w:val="en-US"/>
              </w:rPr>
              <w:t>↑</w:t>
            </w:r>
          </w:p>
        </w:tc>
        <w:tc>
          <w:tcPr>
            <w:tcW w:w="927" w:type="dxa"/>
            <w:tcBorders>
              <w:top w:val="single" w:sz="4" w:space="0" w:color="auto"/>
              <w:left w:val="nil"/>
              <w:bottom w:val="single" w:sz="4" w:space="0" w:color="auto"/>
              <w:right w:val="nil"/>
            </w:tcBorders>
            <w:shd w:val="clear" w:color="auto" w:fill="auto"/>
            <w:noWrap/>
            <w:vAlign w:val="bottom"/>
            <w:hideMark/>
          </w:tcPr>
          <w:p w14:paraId="601D9004"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61,98</w:t>
            </w:r>
          </w:p>
        </w:tc>
        <w:tc>
          <w:tcPr>
            <w:tcW w:w="331" w:type="dxa"/>
            <w:tcBorders>
              <w:top w:val="single" w:sz="4" w:space="0" w:color="auto"/>
              <w:left w:val="nil"/>
              <w:bottom w:val="single" w:sz="4" w:space="0" w:color="auto"/>
              <w:right w:val="nil"/>
            </w:tcBorders>
            <w:shd w:val="clear" w:color="000000" w:fill="E2EFDA"/>
            <w:noWrap/>
            <w:vAlign w:val="bottom"/>
            <w:hideMark/>
          </w:tcPr>
          <w:p w14:paraId="692AC490"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&gt;</w:t>
            </w:r>
          </w:p>
        </w:tc>
        <w:tc>
          <w:tcPr>
            <w:tcW w:w="1072" w:type="dxa"/>
            <w:tcBorders>
              <w:top w:val="single" w:sz="4" w:space="0" w:color="auto"/>
              <w:left w:val="nil"/>
              <w:bottom w:val="single" w:sz="4" w:space="0" w:color="auto"/>
              <w:right w:val="nil"/>
            </w:tcBorders>
            <w:shd w:val="clear" w:color="auto" w:fill="auto"/>
            <w:noWrap/>
            <w:vAlign w:val="bottom"/>
            <w:hideMark/>
          </w:tcPr>
          <w:p w14:paraId="28C3C3B9"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36,08</w:t>
            </w:r>
          </w:p>
        </w:tc>
        <w:tc>
          <w:tcPr>
            <w:tcW w:w="1247" w:type="dxa"/>
            <w:tcBorders>
              <w:top w:val="single" w:sz="4" w:space="0" w:color="auto"/>
              <w:left w:val="nil"/>
              <w:bottom w:val="single" w:sz="4" w:space="0" w:color="auto"/>
              <w:right w:val="nil"/>
            </w:tcBorders>
            <w:shd w:val="clear" w:color="auto" w:fill="auto"/>
            <w:noWrap/>
            <w:vAlign w:val="bottom"/>
            <w:hideMark/>
          </w:tcPr>
          <w:p w14:paraId="793849E6"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14,54</w:t>
            </w:r>
          </w:p>
        </w:tc>
      </w:tr>
      <w:tr w:rsidR="00317D68" w:rsidRPr="0096205B" w14:paraId="5EF098D8" w14:textId="77777777" w:rsidTr="008C72A4">
        <w:trPr>
          <w:trHeight w:val="250"/>
        </w:trPr>
        <w:tc>
          <w:tcPr>
            <w:tcW w:w="435" w:type="dxa"/>
            <w:vMerge/>
            <w:tcBorders>
              <w:top w:val="single" w:sz="4" w:space="0" w:color="auto"/>
              <w:left w:val="nil"/>
              <w:bottom w:val="single" w:sz="4" w:space="0" w:color="auto"/>
              <w:right w:val="nil"/>
            </w:tcBorders>
            <w:vAlign w:val="center"/>
            <w:hideMark/>
          </w:tcPr>
          <w:p w14:paraId="385F3947"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tcBorders>
              <w:top w:val="single" w:sz="4" w:space="0" w:color="auto"/>
              <w:left w:val="nil"/>
              <w:bottom w:val="single" w:sz="4" w:space="0" w:color="auto"/>
            </w:tcBorders>
            <w:shd w:val="clear" w:color="auto" w:fill="auto"/>
            <w:noWrap/>
            <w:vAlign w:val="bottom"/>
            <w:hideMark/>
          </w:tcPr>
          <w:p w14:paraId="382526CB"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10</w:t>
            </w:r>
          </w:p>
        </w:tc>
        <w:tc>
          <w:tcPr>
            <w:tcW w:w="827" w:type="dxa"/>
            <w:tcBorders>
              <w:top w:val="single" w:sz="4" w:space="0" w:color="auto"/>
              <w:bottom w:val="single" w:sz="4" w:space="0" w:color="auto"/>
            </w:tcBorders>
            <w:shd w:val="clear" w:color="000000" w:fill="FFFF00"/>
            <w:noWrap/>
            <w:vAlign w:val="bottom"/>
            <w:hideMark/>
          </w:tcPr>
          <w:p w14:paraId="044E16F6" w14:textId="77777777" w:rsidR="00317D68" w:rsidRPr="0096205B" w:rsidRDefault="00317D68" w:rsidP="00317D68">
            <w:pPr>
              <w:spacing w:after="0" w:line="240" w:lineRule="auto"/>
              <w:jc w:val="center"/>
              <w:rPr>
                <w:rFonts w:asciiTheme="minorHAnsi" w:eastAsia="Times New Roman" w:hAnsiTheme="minorHAnsi"/>
                <w:color w:val="FFFF00"/>
                <w:sz w:val="18"/>
                <w:szCs w:val="20"/>
                <w:lang w:val="en-US"/>
              </w:rPr>
            </w:pPr>
            <w:r w:rsidRPr="0096205B">
              <w:rPr>
                <w:rFonts w:asciiTheme="minorHAnsi" w:eastAsia="Times New Roman" w:hAnsiTheme="minorHAnsi"/>
                <w:color w:val="FFFF00"/>
                <w:sz w:val="18"/>
                <w:szCs w:val="20"/>
                <w:lang w:val="en-US"/>
              </w:rPr>
              <w:t>yellow</w:t>
            </w:r>
          </w:p>
        </w:tc>
        <w:tc>
          <w:tcPr>
            <w:tcW w:w="559" w:type="dxa"/>
            <w:tcBorders>
              <w:top w:val="single" w:sz="4" w:space="0" w:color="auto"/>
              <w:bottom w:val="single" w:sz="4" w:space="0" w:color="auto"/>
            </w:tcBorders>
            <w:shd w:val="clear" w:color="auto" w:fill="auto"/>
            <w:noWrap/>
            <w:vAlign w:val="bottom"/>
            <w:hideMark/>
          </w:tcPr>
          <w:p w14:paraId="42D38D58" w14:textId="77777777" w:rsidR="00317D68" w:rsidRPr="0096205B" w:rsidRDefault="00317D68" w:rsidP="00317D68">
            <w:pPr>
              <w:spacing w:after="0" w:line="240" w:lineRule="auto"/>
              <w:jc w:val="center"/>
              <w:rPr>
                <w:rFonts w:asciiTheme="minorHAnsi" w:eastAsia="Times New Roman" w:hAnsiTheme="minorHAnsi"/>
                <w:b/>
                <w:bCs/>
                <w:color w:val="BF8F00"/>
                <w:sz w:val="18"/>
                <w:szCs w:val="20"/>
                <w:u w:val="single"/>
                <w:lang w:val="en-US"/>
              </w:rPr>
            </w:pPr>
            <w:r w:rsidRPr="0096205B">
              <w:rPr>
                <w:rFonts w:ascii="Segoe UI Symbol" w:eastAsia="Times New Roman" w:hAnsi="Segoe UI Symbol" w:cs="Segoe UI Symbol"/>
                <w:b/>
                <w:bCs/>
                <w:color w:val="BF8F00"/>
                <w:sz w:val="18"/>
                <w:szCs w:val="20"/>
                <w:u w:val="single"/>
                <w:lang w:val="en-US"/>
              </w:rPr>
              <w:t>➚</w:t>
            </w:r>
          </w:p>
        </w:tc>
        <w:tc>
          <w:tcPr>
            <w:tcW w:w="927" w:type="dxa"/>
            <w:tcBorders>
              <w:top w:val="single" w:sz="4" w:space="0" w:color="auto"/>
              <w:left w:val="nil"/>
              <w:bottom w:val="single" w:sz="4" w:space="0" w:color="auto"/>
              <w:right w:val="nil"/>
            </w:tcBorders>
            <w:shd w:val="clear" w:color="auto" w:fill="auto"/>
            <w:noWrap/>
            <w:vAlign w:val="bottom"/>
            <w:hideMark/>
          </w:tcPr>
          <w:p w14:paraId="48E248BA"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43,24</w:t>
            </w:r>
          </w:p>
        </w:tc>
        <w:tc>
          <w:tcPr>
            <w:tcW w:w="331" w:type="dxa"/>
            <w:tcBorders>
              <w:top w:val="single" w:sz="4" w:space="0" w:color="auto"/>
              <w:left w:val="nil"/>
              <w:bottom w:val="single" w:sz="4" w:space="0" w:color="auto"/>
              <w:right w:val="nil"/>
            </w:tcBorders>
            <w:shd w:val="clear" w:color="000000" w:fill="FFCCCC"/>
            <w:noWrap/>
            <w:vAlign w:val="bottom"/>
            <w:hideMark/>
          </w:tcPr>
          <w:p w14:paraId="2C0CE6A8"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&lt;</w:t>
            </w:r>
          </w:p>
        </w:tc>
        <w:tc>
          <w:tcPr>
            <w:tcW w:w="1072" w:type="dxa"/>
            <w:tcBorders>
              <w:top w:val="single" w:sz="4" w:space="0" w:color="auto"/>
              <w:left w:val="nil"/>
              <w:bottom w:val="single" w:sz="4" w:space="0" w:color="auto"/>
              <w:right w:val="nil"/>
            </w:tcBorders>
            <w:shd w:val="clear" w:color="auto" w:fill="auto"/>
            <w:noWrap/>
            <w:vAlign w:val="bottom"/>
            <w:hideMark/>
          </w:tcPr>
          <w:p w14:paraId="05F981C4" w14:textId="77777777" w:rsidR="00317D68" w:rsidRPr="0096205B" w:rsidRDefault="00317D68" w:rsidP="00317D68">
            <w:pPr>
              <w:spacing w:after="0" w:line="240" w:lineRule="auto"/>
              <w:jc w:val="center"/>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55,97</w:t>
            </w:r>
          </w:p>
        </w:tc>
        <w:tc>
          <w:tcPr>
            <w:tcW w:w="1247" w:type="dxa"/>
            <w:tcBorders>
              <w:top w:val="single" w:sz="4" w:space="0" w:color="auto"/>
              <w:left w:val="nil"/>
              <w:bottom w:val="single" w:sz="4" w:space="0" w:color="auto"/>
              <w:right w:val="nil"/>
            </w:tcBorders>
            <w:shd w:val="clear" w:color="auto" w:fill="auto"/>
            <w:noWrap/>
            <w:vAlign w:val="bottom"/>
            <w:hideMark/>
          </w:tcPr>
          <w:p w14:paraId="4FF401A9"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2,08</w:t>
            </w:r>
          </w:p>
        </w:tc>
      </w:tr>
      <w:tr w:rsidR="00317D68" w:rsidRPr="0096205B" w14:paraId="28F284E2" w14:textId="77777777" w:rsidTr="008C72A4">
        <w:trPr>
          <w:trHeight w:val="250"/>
        </w:trPr>
        <w:tc>
          <w:tcPr>
            <w:tcW w:w="435" w:type="dxa"/>
            <w:vMerge/>
            <w:tcBorders>
              <w:top w:val="single" w:sz="4" w:space="0" w:color="auto"/>
              <w:left w:val="nil"/>
              <w:bottom w:val="single" w:sz="4" w:space="0" w:color="auto"/>
              <w:right w:val="nil"/>
            </w:tcBorders>
            <w:vAlign w:val="center"/>
            <w:hideMark/>
          </w:tcPr>
          <w:p w14:paraId="4F247840"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tcBorders>
              <w:top w:val="single" w:sz="4" w:space="0" w:color="auto"/>
              <w:left w:val="nil"/>
              <w:bottom w:val="single" w:sz="4" w:space="0" w:color="auto"/>
            </w:tcBorders>
            <w:shd w:val="clear" w:color="auto" w:fill="auto"/>
            <w:noWrap/>
            <w:vAlign w:val="bottom"/>
            <w:hideMark/>
          </w:tcPr>
          <w:p w14:paraId="45260AAA"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11</w:t>
            </w:r>
          </w:p>
        </w:tc>
        <w:tc>
          <w:tcPr>
            <w:tcW w:w="827" w:type="dxa"/>
            <w:tcBorders>
              <w:top w:val="single" w:sz="4" w:space="0" w:color="auto"/>
              <w:bottom w:val="single" w:sz="4" w:space="0" w:color="auto"/>
            </w:tcBorders>
            <w:shd w:val="clear" w:color="000000" w:fill="FFFF00"/>
            <w:noWrap/>
            <w:vAlign w:val="bottom"/>
            <w:hideMark/>
          </w:tcPr>
          <w:p w14:paraId="5F73E64F" w14:textId="77777777" w:rsidR="00317D68" w:rsidRPr="0096205B" w:rsidRDefault="00317D68" w:rsidP="00317D68">
            <w:pPr>
              <w:spacing w:after="0" w:line="240" w:lineRule="auto"/>
              <w:jc w:val="center"/>
              <w:rPr>
                <w:rFonts w:asciiTheme="minorHAnsi" w:eastAsia="Times New Roman" w:hAnsiTheme="minorHAnsi"/>
                <w:color w:val="FFFF00"/>
                <w:sz w:val="18"/>
                <w:szCs w:val="20"/>
                <w:lang w:val="en-US"/>
              </w:rPr>
            </w:pPr>
            <w:r w:rsidRPr="0096205B">
              <w:rPr>
                <w:rFonts w:asciiTheme="minorHAnsi" w:eastAsia="Times New Roman" w:hAnsiTheme="minorHAnsi"/>
                <w:color w:val="FFFF00"/>
                <w:sz w:val="18"/>
                <w:szCs w:val="20"/>
                <w:lang w:val="en-US"/>
              </w:rPr>
              <w:t>yellow</w:t>
            </w:r>
          </w:p>
        </w:tc>
        <w:tc>
          <w:tcPr>
            <w:tcW w:w="559" w:type="dxa"/>
            <w:tcBorders>
              <w:top w:val="single" w:sz="4" w:space="0" w:color="auto"/>
              <w:bottom w:val="single" w:sz="4" w:space="0" w:color="auto"/>
            </w:tcBorders>
            <w:shd w:val="clear" w:color="auto" w:fill="auto"/>
            <w:noWrap/>
            <w:vAlign w:val="bottom"/>
            <w:hideMark/>
          </w:tcPr>
          <w:p w14:paraId="7C575AA2" w14:textId="77777777" w:rsidR="00317D68" w:rsidRPr="0096205B" w:rsidRDefault="00317D68" w:rsidP="00317D68">
            <w:pPr>
              <w:spacing w:after="0" w:line="240" w:lineRule="auto"/>
              <w:jc w:val="center"/>
              <w:rPr>
                <w:rFonts w:asciiTheme="minorHAnsi" w:eastAsia="Times New Roman" w:hAnsiTheme="minorHAnsi"/>
                <w:b/>
                <w:bCs/>
                <w:color w:val="BF8F00"/>
                <w:sz w:val="18"/>
                <w:szCs w:val="20"/>
                <w:u w:val="single"/>
                <w:lang w:val="en-US"/>
              </w:rPr>
            </w:pPr>
            <w:r w:rsidRPr="0096205B">
              <w:rPr>
                <w:rFonts w:ascii="Segoe UI Symbol" w:eastAsia="Times New Roman" w:hAnsi="Segoe UI Symbol" w:cs="Segoe UI Symbol"/>
                <w:b/>
                <w:bCs/>
                <w:color w:val="BF8F00"/>
                <w:sz w:val="18"/>
                <w:szCs w:val="20"/>
                <w:u w:val="single"/>
                <w:lang w:val="en-US"/>
              </w:rPr>
              <w:t>➚</w:t>
            </w:r>
          </w:p>
        </w:tc>
        <w:tc>
          <w:tcPr>
            <w:tcW w:w="927" w:type="dxa"/>
            <w:tcBorders>
              <w:top w:val="single" w:sz="4" w:space="0" w:color="auto"/>
              <w:left w:val="nil"/>
              <w:bottom w:val="single" w:sz="4" w:space="0" w:color="auto"/>
              <w:right w:val="nil"/>
            </w:tcBorders>
            <w:shd w:val="clear" w:color="auto" w:fill="auto"/>
            <w:noWrap/>
            <w:vAlign w:val="bottom"/>
            <w:hideMark/>
          </w:tcPr>
          <w:p w14:paraId="3E3CF54F"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64,46</w:t>
            </w:r>
          </w:p>
        </w:tc>
        <w:tc>
          <w:tcPr>
            <w:tcW w:w="331" w:type="dxa"/>
            <w:tcBorders>
              <w:top w:val="single" w:sz="4" w:space="0" w:color="auto"/>
              <w:left w:val="nil"/>
              <w:bottom w:val="single" w:sz="4" w:space="0" w:color="auto"/>
              <w:right w:val="nil"/>
            </w:tcBorders>
            <w:shd w:val="clear" w:color="000000" w:fill="E2EFDA"/>
            <w:noWrap/>
            <w:vAlign w:val="bottom"/>
            <w:hideMark/>
          </w:tcPr>
          <w:p w14:paraId="439BA64D"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&gt;</w:t>
            </w:r>
          </w:p>
        </w:tc>
        <w:tc>
          <w:tcPr>
            <w:tcW w:w="1072" w:type="dxa"/>
            <w:tcBorders>
              <w:top w:val="single" w:sz="4" w:space="0" w:color="auto"/>
              <w:left w:val="nil"/>
              <w:bottom w:val="single" w:sz="4" w:space="0" w:color="auto"/>
              <w:right w:val="nil"/>
            </w:tcBorders>
            <w:shd w:val="clear" w:color="auto" w:fill="auto"/>
            <w:noWrap/>
            <w:vAlign w:val="bottom"/>
            <w:hideMark/>
          </w:tcPr>
          <w:p w14:paraId="4547A034"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33,15</w:t>
            </w:r>
          </w:p>
        </w:tc>
        <w:tc>
          <w:tcPr>
            <w:tcW w:w="1247" w:type="dxa"/>
            <w:tcBorders>
              <w:top w:val="single" w:sz="4" w:space="0" w:color="auto"/>
              <w:left w:val="nil"/>
              <w:bottom w:val="single" w:sz="4" w:space="0" w:color="auto"/>
              <w:right w:val="nil"/>
            </w:tcBorders>
            <w:shd w:val="clear" w:color="auto" w:fill="auto"/>
            <w:noWrap/>
            <w:vAlign w:val="bottom"/>
            <w:hideMark/>
          </w:tcPr>
          <w:p w14:paraId="67D9C8A0"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2,08</w:t>
            </w:r>
          </w:p>
        </w:tc>
      </w:tr>
      <w:tr w:rsidR="00317D68" w:rsidRPr="0096205B" w14:paraId="1D289102" w14:textId="77777777" w:rsidTr="008C72A4">
        <w:trPr>
          <w:trHeight w:val="250"/>
        </w:trPr>
        <w:tc>
          <w:tcPr>
            <w:tcW w:w="435" w:type="dxa"/>
            <w:vMerge/>
            <w:tcBorders>
              <w:top w:val="single" w:sz="4" w:space="0" w:color="auto"/>
              <w:left w:val="nil"/>
              <w:bottom w:val="single" w:sz="4" w:space="0" w:color="auto"/>
              <w:right w:val="nil"/>
            </w:tcBorders>
            <w:vAlign w:val="center"/>
            <w:hideMark/>
          </w:tcPr>
          <w:p w14:paraId="7AE09502"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tcBorders>
              <w:top w:val="single" w:sz="4" w:space="0" w:color="auto"/>
              <w:left w:val="nil"/>
              <w:bottom w:val="single" w:sz="4" w:space="0" w:color="auto"/>
            </w:tcBorders>
            <w:shd w:val="clear" w:color="auto" w:fill="auto"/>
            <w:noWrap/>
            <w:vAlign w:val="bottom"/>
            <w:hideMark/>
          </w:tcPr>
          <w:p w14:paraId="14C175CD"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12</w:t>
            </w:r>
          </w:p>
        </w:tc>
        <w:tc>
          <w:tcPr>
            <w:tcW w:w="827" w:type="dxa"/>
            <w:tcBorders>
              <w:top w:val="single" w:sz="4" w:space="0" w:color="auto"/>
              <w:bottom w:val="single" w:sz="4" w:space="0" w:color="auto"/>
            </w:tcBorders>
            <w:shd w:val="clear" w:color="000000" w:fill="FF0000"/>
            <w:noWrap/>
            <w:vAlign w:val="bottom"/>
            <w:hideMark/>
          </w:tcPr>
          <w:p w14:paraId="5CD0E78D" w14:textId="77777777" w:rsidR="00317D68" w:rsidRPr="0096205B" w:rsidRDefault="00317D68" w:rsidP="00317D68">
            <w:pPr>
              <w:spacing w:after="0" w:line="240" w:lineRule="auto"/>
              <w:jc w:val="center"/>
              <w:rPr>
                <w:rFonts w:asciiTheme="minorHAnsi" w:eastAsia="Times New Roman" w:hAnsiTheme="minorHAnsi"/>
                <w:color w:val="FF0000"/>
                <w:sz w:val="18"/>
                <w:szCs w:val="20"/>
                <w:lang w:val="en-US"/>
              </w:rPr>
            </w:pPr>
            <w:r w:rsidRPr="0096205B">
              <w:rPr>
                <w:rFonts w:asciiTheme="minorHAnsi" w:eastAsia="Times New Roman" w:hAnsiTheme="minorHAnsi"/>
                <w:color w:val="FF0000"/>
                <w:sz w:val="18"/>
                <w:szCs w:val="20"/>
                <w:lang w:val="en-US"/>
              </w:rPr>
              <w:t>red</w:t>
            </w:r>
          </w:p>
        </w:tc>
        <w:tc>
          <w:tcPr>
            <w:tcW w:w="559" w:type="dxa"/>
            <w:tcBorders>
              <w:top w:val="single" w:sz="4" w:space="0" w:color="auto"/>
              <w:bottom w:val="single" w:sz="4" w:space="0" w:color="auto"/>
            </w:tcBorders>
            <w:shd w:val="clear" w:color="auto" w:fill="auto"/>
            <w:noWrap/>
            <w:vAlign w:val="bottom"/>
            <w:hideMark/>
          </w:tcPr>
          <w:p w14:paraId="55500142" w14:textId="77777777" w:rsidR="00317D68" w:rsidRPr="0096205B" w:rsidRDefault="00317D68" w:rsidP="00317D68">
            <w:pPr>
              <w:spacing w:after="0" w:line="240" w:lineRule="auto"/>
              <w:jc w:val="center"/>
              <w:rPr>
                <w:rFonts w:asciiTheme="minorHAnsi" w:eastAsia="Times New Roman" w:hAnsiTheme="minorHAnsi"/>
                <w:b/>
                <w:bCs/>
                <w:color w:val="BF8F00"/>
                <w:sz w:val="18"/>
                <w:szCs w:val="20"/>
                <w:u w:val="single"/>
                <w:lang w:val="en-US"/>
              </w:rPr>
            </w:pPr>
            <w:r w:rsidRPr="0096205B">
              <w:rPr>
                <w:rFonts w:ascii="Segoe UI Symbol" w:eastAsia="Times New Roman" w:hAnsi="Segoe UI Symbol" w:cs="Segoe UI Symbol"/>
                <w:b/>
                <w:bCs/>
                <w:color w:val="BF8F00"/>
                <w:sz w:val="18"/>
                <w:szCs w:val="20"/>
                <w:u w:val="single"/>
                <w:lang w:val="en-US"/>
              </w:rPr>
              <w:t>➚</w:t>
            </w:r>
          </w:p>
        </w:tc>
        <w:tc>
          <w:tcPr>
            <w:tcW w:w="927" w:type="dxa"/>
            <w:tcBorders>
              <w:top w:val="single" w:sz="4" w:space="0" w:color="auto"/>
              <w:left w:val="nil"/>
              <w:bottom w:val="single" w:sz="4" w:space="0" w:color="auto"/>
              <w:right w:val="nil"/>
            </w:tcBorders>
            <w:shd w:val="clear" w:color="auto" w:fill="auto"/>
            <w:noWrap/>
            <w:vAlign w:val="bottom"/>
            <w:hideMark/>
          </w:tcPr>
          <w:p w14:paraId="794D3689"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58,06</w:t>
            </w:r>
          </w:p>
        </w:tc>
        <w:tc>
          <w:tcPr>
            <w:tcW w:w="331" w:type="dxa"/>
            <w:tcBorders>
              <w:top w:val="single" w:sz="4" w:space="0" w:color="auto"/>
              <w:left w:val="nil"/>
              <w:bottom w:val="single" w:sz="4" w:space="0" w:color="auto"/>
              <w:right w:val="nil"/>
            </w:tcBorders>
            <w:shd w:val="clear" w:color="000000" w:fill="E2EFDA"/>
            <w:noWrap/>
            <w:vAlign w:val="bottom"/>
            <w:hideMark/>
          </w:tcPr>
          <w:p w14:paraId="223225C0"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&gt;</w:t>
            </w:r>
          </w:p>
        </w:tc>
        <w:tc>
          <w:tcPr>
            <w:tcW w:w="1072" w:type="dxa"/>
            <w:tcBorders>
              <w:top w:val="single" w:sz="4" w:space="0" w:color="auto"/>
              <w:left w:val="nil"/>
              <w:bottom w:val="single" w:sz="4" w:space="0" w:color="auto"/>
              <w:right w:val="nil"/>
            </w:tcBorders>
            <w:shd w:val="clear" w:color="auto" w:fill="auto"/>
            <w:noWrap/>
            <w:vAlign w:val="bottom"/>
            <w:hideMark/>
          </w:tcPr>
          <w:p w14:paraId="78DEF384"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35,35</w:t>
            </w:r>
          </w:p>
        </w:tc>
        <w:tc>
          <w:tcPr>
            <w:tcW w:w="1247" w:type="dxa"/>
            <w:tcBorders>
              <w:top w:val="single" w:sz="4" w:space="0" w:color="auto"/>
              <w:left w:val="nil"/>
              <w:bottom w:val="single" w:sz="4" w:space="0" w:color="auto"/>
              <w:right w:val="nil"/>
            </w:tcBorders>
            <w:shd w:val="clear" w:color="auto" w:fill="auto"/>
            <w:noWrap/>
            <w:vAlign w:val="bottom"/>
            <w:hideMark/>
          </w:tcPr>
          <w:p w14:paraId="1C30F4B5"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15,43</w:t>
            </w:r>
          </w:p>
        </w:tc>
      </w:tr>
      <w:tr w:rsidR="00317D68" w:rsidRPr="0096205B" w14:paraId="56702F65" w14:textId="77777777" w:rsidTr="008C72A4">
        <w:trPr>
          <w:trHeight w:val="250"/>
        </w:trPr>
        <w:tc>
          <w:tcPr>
            <w:tcW w:w="435" w:type="dxa"/>
            <w:vMerge/>
            <w:tcBorders>
              <w:top w:val="single" w:sz="4" w:space="0" w:color="auto"/>
              <w:left w:val="nil"/>
              <w:bottom w:val="single" w:sz="4" w:space="0" w:color="auto"/>
              <w:right w:val="nil"/>
            </w:tcBorders>
            <w:vAlign w:val="center"/>
            <w:hideMark/>
          </w:tcPr>
          <w:p w14:paraId="384FB79E"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tcBorders>
              <w:top w:val="single" w:sz="4" w:space="0" w:color="auto"/>
              <w:left w:val="nil"/>
              <w:bottom w:val="single" w:sz="4" w:space="0" w:color="auto"/>
            </w:tcBorders>
            <w:shd w:val="clear" w:color="auto" w:fill="auto"/>
            <w:noWrap/>
            <w:vAlign w:val="bottom"/>
            <w:hideMark/>
          </w:tcPr>
          <w:p w14:paraId="65440396"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13</w:t>
            </w:r>
          </w:p>
        </w:tc>
        <w:tc>
          <w:tcPr>
            <w:tcW w:w="827" w:type="dxa"/>
            <w:tcBorders>
              <w:top w:val="single" w:sz="4" w:space="0" w:color="auto"/>
              <w:bottom w:val="single" w:sz="4" w:space="0" w:color="auto"/>
            </w:tcBorders>
            <w:shd w:val="clear" w:color="000000" w:fill="FF0000"/>
            <w:noWrap/>
            <w:vAlign w:val="bottom"/>
            <w:hideMark/>
          </w:tcPr>
          <w:p w14:paraId="7D4A6D80" w14:textId="77777777" w:rsidR="00317D68" w:rsidRPr="0096205B" w:rsidRDefault="00317D68" w:rsidP="00317D68">
            <w:pPr>
              <w:spacing w:after="0" w:line="240" w:lineRule="auto"/>
              <w:jc w:val="center"/>
              <w:rPr>
                <w:rFonts w:asciiTheme="minorHAnsi" w:eastAsia="Times New Roman" w:hAnsiTheme="minorHAnsi"/>
                <w:color w:val="FF0000"/>
                <w:sz w:val="18"/>
                <w:szCs w:val="20"/>
                <w:lang w:val="en-US"/>
              </w:rPr>
            </w:pPr>
            <w:r w:rsidRPr="0096205B">
              <w:rPr>
                <w:rFonts w:asciiTheme="minorHAnsi" w:eastAsia="Times New Roman" w:hAnsiTheme="minorHAnsi"/>
                <w:color w:val="FF0000"/>
                <w:sz w:val="18"/>
                <w:szCs w:val="20"/>
                <w:lang w:val="en-US"/>
              </w:rPr>
              <w:t>red</w:t>
            </w:r>
          </w:p>
        </w:tc>
        <w:tc>
          <w:tcPr>
            <w:tcW w:w="559" w:type="dxa"/>
            <w:tcBorders>
              <w:top w:val="single" w:sz="4" w:space="0" w:color="auto"/>
              <w:bottom w:val="single" w:sz="4" w:space="0" w:color="auto"/>
            </w:tcBorders>
            <w:shd w:val="clear" w:color="auto" w:fill="auto"/>
            <w:noWrap/>
            <w:vAlign w:val="bottom"/>
            <w:hideMark/>
          </w:tcPr>
          <w:p w14:paraId="2B57C9CD" w14:textId="77777777" w:rsidR="00317D68" w:rsidRPr="0096205B" w:rsidRDefault="00317D68" w:rsidP="00317D68">
            <w:pPr>
              <w:spacing w:after="0" w:line="240" w:lineRule="auto"/>
              <w:jc w:val="center"/>
              <w:rPr>
                <w:rFonts w:asciiTheme="minorHAnsi" w:eastAsia="Times New Roman" w:hAnsiTheme="minorHAnsi"/>
                <w:b/>
                <w:bCs/>
                <w:color w:val="BF8F00"/>
                <w:sz w:val="18"/>
                <w:szCs w:val="20"/>
                <w:u w:val="single"/>
                <w:lang w:val="en-US"/>
              </w:rPr>
            </w:pPr>
            <w:r w:rsidRPr="0096205B">
              <w:rPr>
                <w:rFonts w:ascii="Segoe UI Symbol" w:eastAsia="Times New Roman" w:hAnsi="Segoe UI Symbol" w:cs="Segoe UI Symbol"/>
                <w:b/>
                <w:bCs/>
                <w:color w:val="BF8F00"/>
                <w:sz w:val="18"/>
                <w:szCs w:val="20"/>
                <w:u w:val="single"/>
                <w:lang w:val="en-US"/>
              </w:rPr>
              <w:t>➚</w:t>
            </w:r>
          </w:p>
        </w:tc>
        <w:tc>
          <w:tcPr>
            <w:tcW w:w="927" w:type="dxa"/>
            <w:tcBorders>
              <w:top w:val="single" w:sz="4" w:space="0" w:color="auto"/>
              <w:left w:val="nil"/>
              <w:bottom w:val="single" w:sz="4" w:space="0" w:color="auto"/>
              <w:right w:val="nil"/>
            </w:tcBorders>
            <w:shd w:val="clear" w:color="auto" w:fill="auto"/>
            <w:noWrap/>
            <w:vAlign w:val="bottom"/>
            <w:hideMark/>
          </w:tcPr>
          <w:p w14:paraId="61E59284"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65,41</w:t>
            </w:r>
          </w:p>
        </w:tc>
        <w:tc>
          <w:tcPr>
            <w:tcW w:w="331" w:type="dxa"/>
            <w:tcBorders>
              <w:top w:val="single" w:sz="4" w:space="0" w:color="auto"/>
              <w:left w:val="nil"/>
              <w:bottom w:val="single" w:sz="4" w:space="0" w:color="auto"/>
              <w:right w:val="nil"/>
            </w:tcBorders>
            <w:shd w:val="clear" w:color="000000" w:fill="E2EFDA"/>
            <w:noWrap/>
            <w:vAlign w:val="bottom"/>
            <w:hideMark/>
          </w:tcPr>
          <w:p w14:paraId="3F32B203"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&gt;</w:t>
            </w:r>
          </w:p>
        </w:tc>
        <w:tc>
          <w:tcPr>
            <w:tcW w:w="1072" w:type="dxa"/>
            <w:tcBorders>
              <w:top w:val="single" w:sz="4" w:space="0" w:color="auto"/>
              <w:left w:val="nil"/>
              <w:bottom w:val="single" w:sz="4" w:space="0" w:color="auto"/>
              <w:right w:val="nil"/>
            </w:tcBorders>
            <w:shd w:val="clear" w:color="auto" w:fill="auto"/>
            <w:noWrap/>
            <w:vAlign w:val="bottom"/>
            <w:hideMark/>
          </w:tcPr>
          <w:p w14:paraId="16E3F1B0"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31,84</w:t>
            </w:r>
          </w:p>
        </w:tc>
        <w:tc>
          <w:tcPr>
            <w:tcW w:w="1247" w:type="dxa"/>
            <w:tcBorders>
              <w:top w:val="single" w:sz="4" w:space="0" w:color="auto"/>
              <w:left w:val="nil"/>
              <w:bottom w:val="single" w:sz="4" w:space="0" w:color="auto"/>
              <w:right w:val="nil"/>
            </w:tcBorders>
            <w:shd w:val="clear" w:color="auto" w:fill="auto"/>
            <w:noWrap/>
            <w:vAlign w:val="bottom"/>
            <w:hideMark/>
          </w:tcPr>
          <w:p w14:paraId="41BBA330"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3,26</w:t>
            </w:r>
          </w:p>
        </w:tc>
      </w:tr>
      <w:tr w:rsidR="00317D68" w:rsidRPr="0096205B" w14:paraId="21D968E9" w14:textId="77777777" w:rsidTr="008C72A4">
        <w:trPr>
          <w:trHeight w:val="250"/>
        </w:trPr>
        <w:tc>
          <w:tcPr>
            <w:tcW w:w="435" w:type="dxa"/>
            <w:vMerge/>
            <w:tcBorders>
              <w:top w:val="single" w:sz="4" w:space="0" w:color="auto"/>
              <w:left w:val="nil"/>
              <w:bottom w:val="single" w:sz="4" w:space="0" w:color="auto"/>
              <w:right w:val="nil"/>
            </w:tcBorders>
            <w:vAlign w:val="center"/>
            <w:hideMark/>
          </w:tcPr>
          <w:p w14:paraId="28D7100F"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tcBorders>
              <w:top w:val="single" w:sz="4" w:space="0" w:color="auto"/>
              <w:left w:val="nil"/>
              <w:bottom w:val="single" w:sz="4" w:space="0" w:color="auto"/>
            </w:tcBorders>
            <w:shd w:val="clear" w:color="auto" w:fill="auto"/>
            <w:noWrap/>
            <w:vAlign w:val="bottom"/>
            <w:hideMark/>
          </w:tcPr>
          <w:p w14:paraId="5D8FC52C"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14</w:t>
            </w:r>
          </w:p>
        </w:tc>
        <w:tc>
          <w:tcPr>
            <w:tcW w:w="827" w:type="dxa"/>
            <w:tcBorders>
              <w:top w:val="single" w:sz="4" w:space="0" w:color="auto"/>
              <w:bottom w:val="single" w:sz="4" w:space="0" w:color="auto"/>
            </w:tcBorders>
            <w:shd w:val="clear" w:color="000000" w:fill="FFC000"/>
            <w:noWrap/>
            <w:vAlign w:val="bottom"/>
            <w:hideMark/>
          </w:tcPr>
          <w:p w14:paraId="6F8C0BE3" w14:textId="77777777" w:rsidR="00317D68" w:rsidRPr="0096205B" w:rsidRDefault="00317D68" w:rsidP="00317D68">
            <w:pPr>
              <w:spacing w:after="0" w:line="240" w:lineRule="auto"/>
              <w:jc w:val="center"/>
              <w:rPr>
                <w:rFonts w:asciiTheme="minorHAnsi" w:eastAsia="Times New Roman" w:hAnsiTheme="minorHAnsi"/>
                <w:color w:val="FFC000"/>
                <w:sz w:val="18"/>
                <w:szCs w:val="20"/>
                <w:lang w:val="en-US"/>
              </w:rPr>
            </w:pPr>
            <w:r w:rsidRPr="0096205B">
              <w:rPr>
                <w:rFonts w:asciiTheme="minorHAnsi" w:eastAsia="Times New Roman" w:hAnsiTheme="minorHAnsi"/>
                <w:color w:val="FFC000"/>
                <w:sz w:val="18"/>
                <w:szCs w:val="20"/>
                <w:lang w:val="en-US"/>
              </w:rPr>
              <w:t>orange</w:t>
            </w:r>
          </w:p>
        </w:tc>
        <w:tc>
          <w:tcPr>
            <w:tcW w:w="559" w:type="dxa"/>
            <w:tcBorders>
              <w:top w:val="single" w:sz="4" w:space="0" w:color="auto"/>
              <w:bottom w:val="single" w:sz="4" w:space="0" w:color="auto"/>
            </w:tcBorders>
            <w:shd w:val="clear" w:color="auto" w:fill="auto"/>
            <w:noWrap/>
            <w:vAlign w:val="bottom"/>
            <w:hideMark/>
          </w:tcPr>
          <w:p w14:paraId="6AB0FAAC" w14:textId="77777777" w:rsidR="00317D68" w:rsidRPr="0096205B" w:rsidRDefault="00317D68" w:rsidP="00317D68">
            <w:pPr>
              <w:spacing w:after="0" w:line="240" w:lineRule="auto"/>
              <w:jc w:val="center"/>
              <w:rPr>
                <w:rFonts w:asciiTheme="minorHAnsi" w:eastAsia="Times New Roman" w:hAnsiTheme="minorHAnsi"/>
                <w:b/>
                <w:bCs/>
                <w:color w:val="EA6B14"/>
                <w:sz w:val="18"/>
                <w:szCs w:val="20"/>
                <w:u w:val="single"/>
                <w:lang w:val="en-US"/>
              </w:rPr>
            </w:pPr>
            <w:r w:rsidRPr="0096205B">
              <w:rPr>
                <w:rFonts w:asciiTheme="minorHAnsi" w:eastAsia="Times New Roman" w:hAnsiTheme="minorHAnsi"/>
                <w:b/>
                <w:bCs/>
                <w:color w:val="EA6B14"/>
                <w:sz w:val="18"/>
                <w:szCs w:val="20"/>
                <w:u w:val="single"/>
                <w:lang w:val="en-US"/>
              </w:rPr>
              <w:t>→</w:t>
            </w:r>
          </w:p>
        </w:tc>
        <w:tc>
          <w:tcPr>
            <w:tcW w:w="927" w:type="dxa"/>
            <w:tcBorders>
              <w:top w:val="single" w:sz="4" w:space="0" w:color="auto"/>
              <w:left w:val="nil"/>
              <w:bottom w:val="single" w:sz="4" w:space="0" w:color="auto"/>
              <w:right w:val="nil"/>
            </w:tcBorders>
            <w:shd w:val="clear" w:color="auto" w:fill="auto"/>
            <w:noWrap/>
            <w:vAlign w:val="bottom"/>
            <w:hideMark/>
          </w:tcPr>
          <w:p w14:paraId="228D9864"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59,09</w:t>
            </w:r>
          </w:p>
        </w:tc>
        <w:tc>
          <w:tcPr>
            <w:tcW w:w="331" w:type="dxa"/>
            <w:tcBorders>
              <w:top w:val="single" w:sz="4" w:space="0" w:color="auto"/>
              <w:left w:val="nil"/>
              <w:bottom w:val="single" w:sz="4" w:space="0" w:color="auto"/>
              <w:right w:val="nil"/>
            </w:tcBorders>
            <w:shd w:val="clear" w:color="000000" w:fill="E2EFDA"/>
            <w:noWrap/>
            <w:vAlign w:val="bottom"/>
            <w:hideMark/>
          </w:tcPr>
          <w:p w14:paraId="2D1BEA21"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&gt;</w:t>
            </w:r>
          </w:p>
        </w:tc>
        <w:tc>
          <w:tcPr>
            <w:tcW w:w="1072" w:type="dxa"/>
            <w:tcBorders>
              <w:top w:val="single" w:sz="4" w:space="0" w:color="auto"/>
              <w:left w:val="nil"/>
              <w:bottom w:val="single" w:sz="4" w:space="0" w:color="auto"/>
              <w:right w:val="nil"/>
            </w:tcBorders>
            <w:shd w:val="clear" w:color="auto" w:fill="auto"/>
            <w:noWrap/>
            <w:vAlign w:val="bottom"/>
            <w:hideMark/>
          </w:tcPr>
          <w:p w14:paraId="22F1B780"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36,58</w:t>
            </w:r>
          </w:p>
        </w:tc>
        <w:tc>
          <w:tcPr>
            <w:tcW w:w="1247" w:type="dxa"/>
            <w:tcBorders>
              <w:top w:val="single" w:sz="4" w:space="0" w:color="auto"/>
              <w:left w:val="nil"/>
              <w:bottom w:val="single" w:sz="4" w:space="0" w:color="auto"/>
              <w:right w:val="nil"/>
            </w:tcBorders>
            <w:shd w:val="clear" w:color="auto" w:fill="auto"/>
            <w:noWrap/>
            <w:vAlign w:val="bottom"/>
            <w:hideMark/>
          </w:tcPr>
          <w:p w14:paraId="2E19763A"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1,48</w:t>
            </w:r>
          </w:p>
        </w:tc>
      </w:tr>
      <w:tr w:rsidR="00317D68" w:rsidRPr="0096205B" w14:paraId="5D53E685" w14:textId="77777777" w:rsidTr="008C72A4">
        <w:trPr>
          <w:trHeight w:val="250"/>
        </w:trPr>
        <w:tc>
          <w:tcPr>
            <w:tcW w:w="435" w:type="dxa"/>
            <w:vMerge/>
            <w:tcBorders>
              <w:top w:val="single" w:sz="4" w:space="0" w:color="auto"/>
              <w:left w:val="nil"/>
              <w:bottom w:val="single" w:sz="4" w:space="0" w:color="auto"/>
              <w:right w:val="nil"/>
            </w:tcBorders>
            <w:vAlign w:val="center"/>
            <w:hideMark/>
          </w:tcPr>
          <w:p w14:paraId="2C9A8451"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tcBorders>
              <w:top w:val="single" w:sz="4" w:space="0" w:color="auto"/>
              <w:left w:val="nil"/>
              <w:bottom w:val="single" w:sz="4" w:space="0" w:color="auto"/>
            </w:tcBorders>
            <w:shd w:val="clear" w:color="auto" w:fill="auto"/>
            <w:noWrap/>
            <w:vAlign w:val="bottom"/>
            <w:hideMark/>
          </w:tcPr>
          <w:p w14:paraId="3ED2F0D1"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15</w:t>
            </w:r>
          </w:p>
        </w:tc>
        <w:tc>
          <w:tcPr>
            <w:tcW w:w="827" w:type="dxa"/>
            <w:tcBorders>
              <w:top w:val="single" w:sz="4" w:space="0" w:color="auto"/>
              <w:bottom w:val="single" w:sz="4" w:space="0" w:color="auto"/>
            </w:tcBorders>
            <w:shd w:val="clear" w:color="000000" w:fill="FFC000"/>
            <w:noWrap/>
            <w:vAlign w:val="bottom"/>
            <w:hideMark/>
          </w:tcPr>
          <w:p w14:paraId="3D6D5027" w14:textId="77777777" w:rsidR="00317D68" w:rsidRPr="0096205B" w:rsidRDefault="00317D68" w:rsidP="00317D68">
            <w:pPr>
              <w:spacing w:after="0" w:line="240" w:lineRule="auto"/>
              <w:jc w:val="center"/>
              <w:rPr>
                <w:rFonts w:asciiTheme="minorHAnsi" w:eastAsia="Times New Roman" w:hAnsiTheme="minorHAnsi"/>
                <w:color w:val="FFC000"/>
                <w:sz w:val="18"/>
                <w:szCs w:val="20"/>
                <w:lang w:val="en-US"/>
              </w:rPr>
            </w:pPr>
            <w:r w:rsidRPr="0096205B">
              <w:rPr>
                <w:rFonts w:asciiTheme="minorHAnsi" w:eastAsia="Times New Roman" w:hAnsiTheme="minorHAnsi"/>
                <w:color w:val="FFC000"/>
                <w:sz w:val="18"/>
                <w:szCs w:val="20"/>
                <w:lang w:val="en-US"/>
              </w:rPr>
              <w:t>orange</w:t>
            </w:r>
          </w:p>
        </w:tc>
        <w:tc>
          <w:tcPr>
            <w:tcW w:w="559" w:type="dxa"/>
            <w:tcBorders>
              <w:top w:val="single" w:sz="4" w:space="0" w:color="auto"/>
              <w:bottom w:val="single" w:sz="4" w:space="0" w:color="auto"/>
            </w:tcBorders>
            <w:shd w:val="clear" w:color="auto" w:fill="auto"/>
            <w:noWrap/>
            <w:vAlign w:val="bottom"/>
            <w:hideMark/>
          </w:tcPr>
          <w:p w14:paraId="25A8B3EC" w14:textId="77777777" w:rsidR="00317D68" w:rsidRPr="0096205B" w:rsidRDefault="00317D68" w:rsidP="00317D68">
            <w:pPr>
              <w:spacing w:after="0" w:line="240" w:lineRule="auto"/>
              <w:jc w:val="center"/>
              <w:rPr>
                <w:rFonts w:asciiTheme="minorHAnsi" w:eastAsia="Times New Roman" w:hAnsiTheme="minorHAnsi"/>
                <w:b/>
                <w:bCs/>
                <w:color w:val="BF8F00"/>
                <w:sz w:val="18"/>
                <w:szCs w:val="20"/>
                <w:u w:val="single"/>
                <w:lang w:val="en-US"/>
              </w:rPr>
            </w:pPr>
            <w:r w:rsidRPr="0096205B">
              <w:rPr>
                <w:rFonts w:ascii="Segoe UI Symbol" w:eastAsia="Times New Roman" w:hAnsi="Segoe UI Symbol" w:cs="Segoe UI Symbol"/>
                <w:b/>
                <w:bCs/>
                <w:color w:val="BF8F00"/>
                <w:sz w:val="18"/>
                <w:szCs w:val="20"/>
                <w:u w:val="single"/>
                <w:lang w:val="en-US"/>
              </w:rPr>
              <w:t>➚</w:t>
            </w:r>
          </w:p>
        </w:tc>
        <w:tc>
          <w:tcPr>
            <w:tcW w:w="927" w:type="dxa"/>
            <w:tcBorders>
              <w:top w:val="single" w:sz="4" w:space="0" w:color="auto"/>
              <w:left w:val="nil"/>
              <w:bottom w:val="single" w:sz="4" w:space="0" w:color="auto"/>
              <w:right w:val="nil"/>
            </w:tcBorders>
            <w:shd w:val="clear" w:color="auto" w:fill="auto"/>
            <w:noWrap/>
            <w:vAlign w:val="bottom"/>
            <w:hideMark/>
          </w:tcPr>
          <w:p w14:paraId="540B30B6"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66,84</w:t>
            </w:r>
          </w:p>
        </w:tc>
        <w:tc>
          <w:tcPr>
            <w:tcW w:w="331" w:type="dxa"/>
            <w:tcBorders>
              <w:top w:val="single" w:sz="4" w:space="0" w:color="auto"/>
              <w:left w:val="nil"/>
              <w:bottom w:val="single" w:sz="4" w:space="0" w:color="auto"/>
              <w:right w:val="nil"/>
            </w:tcBorders>
            <w:shd w:val="clear" w:color="000000" w:fill="E2EFDA"/>
            <w:noWrap/>
            <w:vAlign w:val="bottom"/>
            <w:hideMark/>
          </w:tcPr>
          <w:p w14:paraId="4C589700"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&gt;</w:t>
            </w:r>
          </w:p>
        </w:tc>
        <w:tc>
          <w:tcPr>
            <w:tcW w:w="1072" w:type="dxa"/>
            <w:tcBorders>
              <w:top w:val="single" w:sz="4" w:space="0" w:color="auto"/>
              <w:left w:val="nil"/>
              <w:bottom w:val="single" w:sz="4" w:space="0" w:color="auto"/>
              <w:right w:val="nil"/>
            </w:tcBorders>
            <w:shd w:val="clear" w:color="auto" w:fill="auto"/>
            <w:noWrap/>
            <w:vAlign w:val="bottom"/>
            <w:hideMark/>
          </w:tcPr>
          <w:p w14:paraId="7DA5AF84"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31,5</w:t>
            </w:r>
          </w:p>
        </w:tc>
        <w:tc>
          <w:tcPr>
            <w:tcW w:w="1247" w:type="dxa"/>
            <w:tcBorders>
              <w:top w:val="single" w:sz="4" w:space="0" w:color="auto"/>
              <w:left w:val="nil"/>
              <w:bottom w:val="single" w:sz="4" w:space="0" w:color="auto"/>
              <w:right w:val="nil"/>
            </w:tcBorders>
            <w:shd w:val="clear" w:color="auto" w:fill="auto"/>
            <w:noWrap/>
            <w:vAlign w:val="bottom"/>
            <w:hideMark/>
          </w:tcPr>
          <w:p w14:paraId="584B56F5"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11,57</w:t>
            </w:r>
          </w:p>
        </w:tc>
      </w:tr>
      <w:tr w:rsidR="00317D68" w:rsidRPr="0096205B" w14:paraId="5E87BA87" w14:textId="77777777" w:rsidTr="008C72A4">
        <w:trPr>
          <w:trHeight w:val="250"/>
        </w:trPr>
        <w:tc>
          <w:tcPr>
            <w:tcW w:w="435" w:type="dxa"/>
            <w:vMerge/>
            <w:tcBorders>
              <w:top w:val="single" w:sz="4" w:space="0" w:color="auto"/>
              <w:left w:val="nil"/>
              <w:bottom w:val="single" w:sz="4" w:space="0" w:color="auto"/>
              <w:right w:val="nil"/>
            </w:tcBorders>
            <w:vAlign w:val="center"/>
            <w:hideMark/>
          </w:tcPr>
          <w:p w14:paraId="76BF5D45"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tcBorders>
              <w:top w:val="single" w:sz="4" w:space="0" w:color="auto"/>
              <w:left w:val="nil"/>
              <w:bottom w:val="single" w:sz="4" w:space="0" w:color="auto"/>
            </w:tcBorders>
            <w:shd w:val="clear" w:color="auto" w:fill="auto"/>
            <w:noWrap/>
            <w:vAlign w:val="bottom"/>
            <w:hideMark/>
          </w:tcPr>
          <w:p w14:paraId="266A21EB"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16</w:t>
            </w:r>
          </w:p>
        </w:tc>
        <w:tc>
          <w:tcPr>
            <w:tcW w:w="827" w:type="dxa"/>
            <w:tcBorders>
              <w:top w:val="single" w:sz="4" w:space="0" w:color="auto"/>
              <w:bottom w:val="single" w:sz="4" w:space="0" w:color="auto"/>
            </w:tcBorders>
            <w:shd w:val="clear" w:color="000000" w:fill="FFFF00"/>
            <w:noWrap/>
            <w:vAlign w:val="bottom"/>
            <w:hideMark/>
          </w:tcPr>
          <w:p w14:paraId="50A405F8" w14:textId="77777777" w:rsidR="00317D68" w:rsidRPr="0096205B" w:rsidRDefault="00317D68" w:rsidP="00317D68">
            <w:pPr>
              <w:spacing w:after="0" w:line="240" w:lineRule="auto"/>
              <w:jc w:val="center"/>
              <w:rPr>
                <w:rFonts w:asciiTheme="minorHAnsi" w:eastAsia="Times New Roman" w:hAnsiTheme="minorHAnsi"/>
                <w:color w:val="FFFF00"/>
                <w:sz w:val="18"/>
                <w:szCs w:val="20"/>
                <w:lang w:val="en-US"/>
              </w:rPr>
            </w:pPr>
            <w:r w:rsidRPr="0096205B">
              <w:rPr>
                <w:rFonts w:asciiTheme="minorHAnsi" w:eastAsia="Times New Roman" w:hAnsiTheme="minorHAnsi"/>
                <w:color w:val="FFFF00"/>
                <w:sz w:val="18"/>
                <w:szCs w:val="20"/>
                <w:lang w:val="en-US"/>
              </w:rPr>
              <w:t>yellow</w:t>
            </w:r>
          </w:p>
        </w:tc>
        <w:tc>
          <w:tcPr>
            <w:tcW w:w="559" w:type="dxa"/>
            <w:tcBorders>
              <w:top w:val="single" w:sz="4" w:space="0" w:color="auto"/>
              <w:bottom w:val="single" w:sz="4" w:space="0" w:color="auto"/>
            </w:tcBorders>
            <w:shd w:val="clear" w:color="000000" w:fill="auto"/>
            <w:noWrap/>
            <w:vAlign w:val="bottom"/>
            <w:hideMark/>
          </w:tcPr>
          <w:p w14:paraId="3F85CD84" w14:textId="77777777" w:rsidR="00317D68" w:rsidRPr="0096205B" w:rsidRDefault="00317D68" w:rsidP="00317D68">
            <w:pPr>
              <w:spacing w:after="0" w:line="240" w:lineRule="auto"/>
              <w:jc w:val="center"/>
              <w:rPr>
                <w:rFonts w:asciiTheme="minorHAnsi" w:eastAsia="Times New Roman" w:hAnsiTheme="minorHAnsi"/>
                <w:b/>
                <w:bCs/>
                <w:color w:val="548235"/>
                <w:sz w:val="18"/>
                <w:szCs w:val="20"/>
                <w:u w:val="single"/>
                <w:lang w:val="en-US"/>
              </w:rPr>
            </w:pPr>
            <w:r w:rsidRPr="0096205B">
              <w:rPr>
                <w:rFonts w:asciiTheme="minorHAnsi" w:eastAsia="Times New Roman" w:hAnsiTheme="minorHAnsi"/>
                <w:b/>
                <w:bCs/>
                <w:color w:val="548235"/>
                <w:sz w:val="18"/>
                <w:szCs w:val="20"/>
                <w:u w:val="single"/>
                <w:lang w:val="en-US"/>
              </w:rPr>
              <w:t>↑</w:t>
            </w:r>
          </w:p>
        </w:tc>
        <w:tc>
          <w:tcPr>
            <w:tcW w:w="927" w:type="dxa"/>
            <w:tcBorders>
              <w:top w:val="single" w:sz="4" w:space="0" w:color="auto"/>
              <w:left w:val="nil"/>
              <w:bottom w:val="single" w:sz="4" w:space="0" w:color="auto"/>
              <w:right w:val="nil"/>
            </w:tcBorders>
            <w:shd w:val="clear" w:color="auto" w:fill="auto"/>
            <w:noWrap/>
            <w:vAlign w:val="bottom"/>
            <w:hideMark/>
          </w:tcPr>
          <w:p w14:paraId="0B2A134E"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44,44</w:t>
            </w:r>
          </w:p>
        </w:tc>
        <w:tc>
          <w:tcPr>
            <w:tcW w:w="331" w:type="dxa"/>
            <w:tcBorders>
              <w:top w:val="single" w:sz="4" w:space="0" w:color="auto"/>
              <w:left w:val="nil"/>
              <w:bottom w:val="single" w:sz="4" w:space="0" w:color="auto"/>
              <w:right w:val="nil"/>
            </w:tcBorders>
            <w:shd w:val="clear" w:color="000000" w:fill="FFCCCC"/>
            <w:noWrap/>
            <w:vAlign w:val="bottom"/>
            <w:hideMark/>
          </w:tcPr>
          <w:p w14:paraId="68333C59"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&lt;</w:t>
            </w:r>
          </w:p>
        </w:tc>
        <w:tc>
          <w:tcPr>
            <w:tcW w:w="1072" w:type="dxa"/>
            <w:tcBorders>
              <w:top w:val="single" w:sz="4" w:space="0" w:color="auto"/>
              <w:left w:val="nil"/>
              <w:bottom w:val="single" w:sz="4" w:space="0" w:color="auto"/>
              <w:right w:val="nil"/>
            </w:tcBorders>
            <w:shd w:val="clear" w:color="auto" w:fill="auto"/>
            <w:noWrap/>
            <w:vAlign w:val="bottom"/>
            <w:hideMark/>
          </w:tcPr>
          <w:p w14:paraId="109F1833" w14:textId="77777777" w:rsidR="00317D68" w:rsidRPr="0096205B" w:rsidRDefault="00317D68" w:rsidP="00317D68">
            <w:pPr>
              <w:spacing w:after="0" w:line="240" w:lineRule="auto"/>
              <w:jc w:val="center"/>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53,53</w:t>
            </w:r>
          </w:p>
        </w:tc>
        <w:tc>
          <w:tcPr>
            <w:tcW w:w="1247" w:type="dxa"/>
            <w:tcBorders>
              <w:top w:val="single" w:sz="4" w:space="0" w:color="auto"/>
              <w:left w:val="nil"/>
              <w:bottom w:val="single" w:sz="4" w:space="0" w:color="auto"/>
              <w:right w:val="nil"/>
            </w:tcBorders>
            <w:shd w:val="clear" w:color="auto" w:fill="auto"/>
            <w:noWrap/>
            <w:vAlign w:val="bottom"/>
            <w:hideMark/>
          </w:tcPr>
          <w:p w14:paraId="4270054A"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0,89</w:t>
            </w:r>
          </w:p>
        </w:tc>
      </w:tr>
      <w:tr w:rsidR="00317D68" w:rsidRPr="0096205B" w14:paraId="4DB4165E" w14:textId="77777777" w:rsidTr="008C72A4">
        <w:trPr>
          <w:trHeight w:val="250"/>
        </w:trPr>
        <w:tc>
          <w:tcPr>
            <w:tcW w:w="435" w:type="dxa"/>
            <w:vMerge/>
            <w:tcBorders>
              <w:top w:val="single" w:sz="4" w:space="0" w:color="auto"/>
              <w:left w:val="nil"/>
              <w:right w:val="nil"/>
            </w:tcBorders>
            <w:vAlign w:val="center"/>
            <w:hideMark/>
          </w:tcPr>
          <w:p w14:paraId="180BB44C"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tcBorders>
              <w:top w:val="single" w:sz="4" w:space="0" w:color="auto"/>
              <w:left w:val="nil"/>
            </w:tcBorders>
            <w:shd w:val="clear" w:color="auto" w:fill="auto"/>
            <w:noWrap/>
            <w:vAlign w:val="bottom"/>
            <w:hideMark/>
          </w:tcPr>
          <w:p w14:paraId="141086A1" w14:textId="77777777" w:rsidR="00317D68" w:rsidRPr="0096205B" w:rsidRDefault="00317D68" w:rsidP="00317D68">
            <w:pPr>
              <w:spacing w:after="0" w:line="240" w:lineRule="auto"/>
              <w:jc w:val="left"/>
              <w:rPr>
                <w:rFonts w:asciiTheme="minorHAnsi" w:eastAsia="Times New Roman" w:hAnsiTheme="minorHAnsi"/>
                <w:sz w:val="18"/>
                <w:szCs w:val="20"/>
                <w:lang w:val="en-US"/>
              </w:rPr>
            </w:pPr>
            <w:r w:rsidRPr="0096205B">
              <w:rPr>
                <w:rFonts w:asciiTheme="minorHAnsi" w:eastAsia="Times New Roman" w:hAnsiTheme="minorHAnsi"/>
                <w:sz w:val="18"/>
                <w:szCs w:val="20"/>
                <w:lang w:val="en-US"/>
              </w:rPr>
              <w:t>SDG 17</w:t>
            </w:r>
          </w:p>
        </w:tc>
        <w:tc>
          <w:tcPr>
            <w:tcW w:w="827" w:type="dxa"/>
            <w:tcBorders>
              <w:top w:val="single" w:sz="4" w:space="0" w:color="auto"/>
            </w:tcBorders>
            <w:shd w:val="clear" w:color="000000" w:fill="FFFF00"/>
            <w:noWrap/>
            <w:vAlign w:val="bottom"/>
            <w:hideMark/>
          </w:tcPr>
          <w:p w14:paraId="590978BF" w14:textId="77777777" w:rsidR="00317D68" w:rsidRPr="0096205B" w:rsidRDefault="00317D68" w:rsidP="00317D68">
            <w:pPr>
              <w:spacing w:after="0" w:line="240" w:lineRule="auto"/>
              <w:jc w:val="center"/>
              <w:rPr>
                <w:rFonts w:asciiTheme="minorHAnsi" w:eastAsia="Times New Roman" w:hAnsiTheme="minorHAnsi"/>
                <w:color w:val="FFFF00"/>
                <w:sz w:val="18"/>
                <w:szCs w:val="20"/>
                <w:lang w:val="en-US"/>
              </w:rPr>
            </w:pPr>
            <w:r w:rsidRPr="0096205B">
              <w:rPr>
                <w:rFonts w:asciiTheme="minorHAnsi" w:eastAsia="Times New Roman" w:hAnsiTheme="minorHAnsi"/>
                <w:color w:val="FFFF00"/>
                <w:sz w:val="18"/>
                <w:szCs w:val="20"/>
                <w:lang w:val="en-US"/>
              </w:rPr>
              <w:t>yellow</w:t>
            </w:r>
          </w:p>
        </w:tc>
        <w:tc>
          <w:tcPr>
            <w:tcW w:w="559" w:type="dxa"/>
            <w:tcBorders>
              <w:top w:val="single" w:sz="4" w:space="0" w:color="auto"/>
            </w:tcBorders>
            <w:shd w:val="clear" w:color="000000" w:fill="auto"/>
            <w:noWrap/>
            <w:vAlign w:val="bottom"/>
            <w:hideMark/>
          </w:tcPr>
          <w:p w14:paraId="5B6A224F" w14:textId="77777777" w:rsidR="00317D68" w:rsidRPr="0096205B" w:rsidRDefault="00317D68" w:rsidP="00317D68">
            <w:pPr>
              <w:spacing w:after="0" w:line="240" w:lineRule="auto"/>
              <w:jc w:val="center"/>
              <w:rPr>
                <w:rFonts w:asciiTheme="minorHAnsi" w:eastAsia="Times New Roman" w:hAnsiTheme="minorHAnsi"/>
                <w:b/>
                <w:bCs/>
                <w:color w:val="548235"/>
                <w:sz w:val="18"/>
                <w:szCs w:val="20"/>
                <w:u w:val="single"/>
                <w:lang w:val="en-US"/>
              </w:rPr>
            </w:pPr>
            <w:r w:rsidRPr="0096205B">
              <w:rPr>
                <w:rFonts w:asciiTheme="minorHAnsi" w:eastAsia="Times New Roman" w:hAnsiTheme="minorHAnsi"/>
                <w:b/>
                <w:bCs/>
                <w:color w:val="548235"/>
                <w:sz w:val="18"/>
                <w:szCs w:val="20"/>
                <w:u w:val="single"/>
                <w:lang w:val="en-US"/>
              </w:rPr>
              <w:t>↑</w:t>
            </w:r>
          </w:p>
        </w:tc>
        <w:tc>
          <w:tcPr>
            <w:tcW w:w="927" w:type="dxa"/>
            <w:tcBorders>
              <w:top w:val="single" w:sz="4" w:space="0" w:color="auto"/>
              <w:left w:val="nil"/>
              <w:right w:val="nil"/>
            </w:tcBorders>
            <w:shd w:val="clear" w:color="auto" w:fill="auto"/>
            <w:noWrap/>
            <w:vAlign w:val="bottom"/>
            <w:hideMark/>
          </w:tcPr>
          <w:p w14:paraId="11B31242"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61,61</w:t>
            </w:r>
          </w:p>
        </w:tc>
        <w:tc>
          <w:tcPr>
            <w:tcW w:w="331" w:type="dxa"/>
            <w:tcBorders>
              <w:top w:val="single" w:sz="4" w:space="0" w:color="auto"/>
              <w:left w:val="nil"/>
              <w:right w:val="nil"/>
            </w:tcBorders>
            <w:shd w:val="clear" w:color="000000" w:fill="E2EFDA"/>
            <w:noWrap/>
            <w:vAlign w:val="bottom"/>
            <w:hideMark/>
          </w:tcPr>
          <w:p w14:paraId="1DD0347D"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&gt;</w:t>
            </w:r>
          </w:p>
        </w:tc>
        <w:tc>
          <w:tcPr>
            <w:tcW w:w="1072" w:type="dxa"/>
            <w:tcBorders>
              <w:top w:val="single" w:sz="4" w:space="0" w:color="auto"/>
              <w:left w:val="nil"/>
              <w:right w:val="nil"/>
            </w:tcBorders>
            <w:shd w:val="clear" w:color="auto" w:fill="auto"/>
            <w:noWrap/>
            <w:vAlign w:val="bottom"/>
            <w:hideMark/>
          </w:tcPr>
          <w:p w14:paraId="577A4FF6" w14:textId="77777777" w:rsidR="00317D68" w:rsidRPr="0096205B" w:rsidRDefault="00317D68" w:rsidP="00317D68">
            <w:pPr>
              <w:spacing w:after="0" w:line="240" w:lineRule="auto"/>
              <w:jc w:val="center"/>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34,47</w:t>
            </w:r>
          </w:p>
        </w:tc>
        <w:tc>
          <w:tcPr>
            <w:tcW w:w="1247" w:type="dxa"/>
            <w:tcBorders>
              <w:top w:val="single" w:sz="4" w:space="0" w:color="auto"/>
              <w:left w:val="nil"/>
              <w:right w:val="nil"/>
            </w:tcBorders>
            <w:shd w:val="clear" w:color="auto" w:fill="auto"/>
            <w:noWrap/>
            <w:vAlign w:val="bottom"/>
            <w:hideMark/>
          </w:tcPr>
          <w:p w14:paraId="0A5A852F"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r w:rsidRPr="0096205B">
              <w:rPr>
                <w:rFonts w:asciiTheme="minorHAnsi" w:eastAsia="Times New Roman" w:hAnsiTheme="minorHAnsi"/>
                <w:color w:val="000000"/>
                <w:sz w:val="18"/>
                <w:szCs w:val="20"/>
                <w:lang w:val="en-US"/>
              </w:rPr>
              <w:t>3,56</w:t>
            </w:r>
          </w:p>
        </w:tc>
      </w:tr>
      <w:tr w:rsidR="00317D68" w:rsidRPr="0096205B" w14:paraId="223B1215" w14:textId="77777777" w:rsidTr="008C72A4">
        <w:trPr>
          <w:trHeight w:val="2303"/>
        </w:trPr>
        <w:tc>
          <w:tcPr>
            <w:tcW w:w="435" w:type="dxa"/>
            <w:vAlign w:val="center"/>
          </w:tcPr>
          <w:p w14:paraId="10CAFA21" w14:textId="77777777" w:rsidR="00317D68" w:rsidRPr="0096205B" w:rsidRDefault="00317D68" w:rsidP="00317D68">
            <w:pPr>
              <w:spacing w:after="0" w:line="240" w:lineRule="auto"/>
              <w:jc w:val="left"/>
              <w:rPr>
                <w:rFonts w:asciiTheme="minorHAnsi" w:eastAsia="Times New Roman" w:hAnsiTheme="minorHAnsi"/>
                <w:color w:val="000000"/>
                <w:sz w:val="18"/>
                <w:szCs w:val="20"/>
                <w:lang w:val="en-US"/>
              </w:rPr>
            </w:pPr>
          </w:p>
        </w:tc>
        <w:tc>
          <w:tcPr>
            <w:tcW w:w="935" w:type="dxa"/>
            <w:shd w:val="clear" w:color="auto" w:fill="FFFFFF" w:themeFill="background1"/>
            <w:noWrap/>
            <w:vAlign w:val="bottom"/>
          </w:tcPr>
          <w:p w14:paraId="55EA7FA1" w14:textId="77777777" w:rsidR="00317D68" w:rsidRPr="0096205B" w:rsidRDefault="00317D68" w:rsidP="00317D68">
            <w:pPr>
              <w:spacing w:after="0" w:line="240" w:lineRule="auto"/>
              <w:jc w:val="left"/>
              <w:rPr>
                <w:rFonts w:asciiTheme="minorHAnsi" w:eastAsia="Times New Roman" w:hAnsiTheme="minorHAnsi"/>
                <w:sz w:val="18"/>
                <w:szCs w:val="20"/>
                <w:lang w:val="en-US"/>
              </w:rPr>
            </w:pPr>
          </w:p>
        </w:tc>
        <w:tc>
          <w:tcPr>
            <w:tcW w:w="4963" w:type="dxa"/>
            <w:gridSpan w:val="6"/>
            <w:shd w:val="clear" w:color="auto" w:fill="FFFFFF" w:themeFill="background1"/>
            <w:noWrap/>
            <w:vAlign w:val="bottom"/>
          </w:tcPr>
          <w:tbl>
            <w:tblPr>
              <w:tblW w:w="4678" w:type="dxa"/>
              <w:tblLook w:val="04A0" w:firstRow="1" w:lastRow="0" w:firstColumn="1" w:lastColumn="0" w:noHBand="0" w:noVBand="1"/>
            </w:tblPr>
            <w:tblGrid>
              <w:gridCol w:w="960"/>
              <w:gridCol w:w="3718"/>
            </w:tblGrid>
            <w:tr w:rsidR="00317D68" w:rsidRPr="0096205B" w14:paraId="23A9AF07" w14:textId="77777777" w:rsidTr="00317D68">
              <w:trPr>
                <w:trHeight w:val="46"/>
              </w:trPr>
              <w:tc>
                <w:tcPr>
                  <w:tcW w:w="960" w:type="dxa"/>
                  <w:tcBorders>
                    <w:top w:val="single" w:sz="4" w:space="0" w:color="auto"/>
                    <w:left w:val="single" w:sz="4" w:space="0" w:color="auto"/>
                    <w:bottom w:val="single" w:sz="4" w:space="0" w:color="auto"/>
                    <w:right w:val="single" w:sz="4" w:space="0" w:color="auto"/>
                  </w:tcBorders>
                  <w:shd w:val="clear" w:color="000000" w:fill="00B050"/>
                  <w:noWrap/>
                  <w:vAlign w:val="center"/>
                  <w:hideMark/>
                </w:tcPr>
                <w:p w14:paraId="202F33CF" w14:textId="77777777" w:rsidR="00317D68" w:rsidRPr="0096205B" w:rsidRDefault="00317D68" w:rsidP="00317D68">
                  <w:pPr>
                    <w:spacing w:after="0" w:line="240" w:lineRule="auto"/>
                    <w:jc w:val="center"/>
                    <w:rPr>
                      <w:rFonts w:asciiTheme="minorHAnsi" w:eastAsia="Times New Roman" w:hAnsiTheme="minorHAnsi"/>
                      <w:sz w:val="16"/>
                      <w:szCs w:val="20"/>
                      <w:lang w:val="en-US"/>
                    </w:rPr>
                  </w:pPr>
                  <w:r w:rsidRPr="0096205B">
                    <w:rPr>
                      <w:rFonts w:asciiTheme="minorHAnsi" w:eastAsia="Times New Roman" w:hAnsiTheme="minorHAnsi"/>
                      <w:sz w:val="16"/>
                      <w:szCs w:val="20"/>
                      <w:lang w:val="en-US"/>
                    </w:rPr>
                    <w:t>green</w:t>
                  </w:r>
                </w:p>
              </w:tc>
              <w:tc>
                <w:tcPr>
                  <w:tcW w:w="3718" w:type="dxa"/>
                  <w:tcBorders>
                    <w:top w:val="nil"/>
                    <w:left w:val="nil"/>
                    <w:bottom w:val="nil"/>
                    <w:right w:val="nil"/>
                  </w:tcBorders>
                  <w:shd w:val="clear" w:color="auto" w:fill="auto"/>
                  <w:noWrap/>
                  <w:vAlign w:val="center"/>
                  <w:hideMark/>
                </w:tcPr>
                <w:p w14:paraId="4DE34A64" w14:textId="77777777" w:rsidR="00317D68" w:rsidRPr="0096205B" w:rsidRDefault="00317D68" w:rsidP="00317D68">
                  <w:pPr>
                    <w:spacing w:after="0" w:line="240" w:lineRule="auto"/>
                    <w:jc w:val="left"/>
                    <w:rPr>
                      <w:rFonts w:asciiTheme="minorHAnsi" w:eastAsia="Times New Roman" w:hAnsiTheme="minorHAnsi"/>
                      <w:sz w:val="16"/>
                      <w:szCs w:val="20"/>
                      <w:lang w:val="en-US"/>
                    </w:rPr>
                  </w:pPr>
                  <w:r w:rsidRPr="0096205B">
                    <w:rPr>
                      <w:rFonts w:asciiTheme="minorHAnsi" w:eastAsia="Times New Roman" w:hAnsiTheme="minorHAnsi"/>
                      <w:sz w:val="16"/>
                      <w:szCs w:val="20"/>
                      <w:lang w:val="en-US"/>
                    </w:rPr>
                    <w:t>Goal Achievement</w:t>
                  </w:r>
                </w:p>
              </w:tc>
            </w:tr>
            <w:tr w:rsidR="00317D68" w:rsidRPr="0096205B" w14:paraId="5D7233B3" w14:textId="77777777" w:rsidTr="00317D68">
              <w:trPr>
                <w:trHeight w:val="46"/>
              </w:trPr>
              <w:tc>
                <w:tcPr>
                  <w:tcW w:w="96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3FAC6B12" w14:textId="77777777" w:rsidR="00317D68" w:rsidRPr="0096205B" w:rsidRDefault="00317D68" w:rsidP="00317D68">
                  <w:pPr>
                    <w:spacing w:after="0" w:line="240" w:lineRule="auto"/>
                    <w:jc w:val="center"/>
                    <w:rPr>
                      <w:rFonts w:asciiTheme="minorHAnsi" w:eastAsia="Times New Roman" w:hAnsiTheme="minorHAnsi"/>
                      <w:sz w:val="16"/>
                      <w:szCs w:val="20"/>
                      <w:lang w:val="en-US"/>
                    </w:rPr>
                  </w:pPr>
                  <w:r w:rsidRPr="0096205B">
                    <w:rPr>
                      <w:rFonts w:asciiTheme="minorHAnsi" w:eastAsia="Times New Roman" w:hAnsiTheme="minorHAnsi"/>
                      <w:sz w:val="16"/>
                      <w:szCs w:val="20"/>
                      <w:lang w:val="en-US"/>
                    </w:rPr>
                    <w:t>yellow</w:t>
                  </w:r>
                </w:p>
              </w:tc>
              <w:tc>
                <w:tcPr>
                  <w:tcW w:w="3718" w:type="dxa"/>
                  <w:tcBorders>
                    <w:top w:val="nil"/>
                    <w:left w:val="nil"/>
                    <w:bottom w:val="nil"/>
                    <w:right w:val="nil"/>
                  </w:tcBorders>
                  <w:shd w:val="clear" w:color="auto" w:fill="auto"/>
                  <w:noWrap/>
                  <w:vAlign w:val="center"/>
                  <w:hideMark/>
                </w:tcPr>
                <w:p w14:paraId="54946EF9" w14:textId="77777777" w:rsidR="00317D68" w:rsidRPr="0096205B" w:rsidRDefault="00317D68" w:rsidP="00317D68">
                  <w:pPr>
                    <w:spacing w:after="0" w:line="240" w:lineRule="auto"/>
                    <w:jc w:val="left"/>
                    <w:rPr>
                      <w:rFonts w:asciiTheme="minorHAnsi" w:eastAsia="Times New Roman" w:hAnsiTheme="minorHAnsi"/>
                      <w:sz w:val="16"/>
                      <w:szCs w:val="20"/>
                      <w:lang w:val="en-US"/>
                    </w:rPr>
                  </w:pPr>
                  <w:r w:rsidRPr="0096205B">
                    <w:rPr>
                      <w:rFonts w:asciiTheme="minorHAnsi" w:eastAsia="Times New Roman" w:hAnsiTheme="minorHAnsi"/>
                      <w:sz w:val="16"/>
                      <w:szCs w:val="20"/>
                      <w:lang w:val="en-US"/>
                    </w:rPr>
                    <w:t>Challenges remain</w:t>
                  </w:r>
                </w:p>
              </w:tc>
            </w:tr>
            <w:tr w:rsidR="00317D68" w:rsidRPr="0096205B" w14:paraId="577C619A" w14:textId="77777777" w:rsidTr="00317D68">
              <w:trPr>
                <w:trHeight w:val="46"/>
              </w:trPr>
              <w:tc>
                <w:tcPr>
                  <w:tcW w:w="960" w:type="dxa"/>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013653CA" w14:textId="77777777" w:rsidR="00317D68" w:rsidRPr="0096205B" w:rsidRDefault="00317D68" w:rsidP="00317D68">
                  <w:pPr>
                    <w:spacing w:after="0" w:line="240" w:lineRule="auto"/>
                    <w:jc w:val="center"/>
                    <w:rPr>
                      <w:rFonts w:asciiTheme="minorHAnsi" w:eastAsia="Times New Roman" w:hAnsiTheme="minorHAnsi"/>
                      <w:sz w:val="16"/>
                      <w:szCs w:val="20"/>
                      <w:lang w:val="en-US"/>
                    </w:rPr>
                  </w:pPr>
                  <w:r w:rsidRPr="0096205B">
                    <w:rPr>
                      <w:rFonts w:asciiTheme="minorHAnsi" w:eastAsia="Times New Roman" w:hAnsiTheme="minorHAnsi"/>
                      <w:sz w:val="16"/>
                      <w:szCs w:val="20"/>
                      <w:lang w:val="en-US"/>
                    </w:rPr>
                    <w:t>orange</w:t>
                  </w:r>
                </w:p>
              </w:tc>
              <w:tc>
                <w:tcPr>
                  <w:tcW w:w="3718" w:type="dxa"/>
                  <w:tcBorders>
                    <w:top w:val="nil"/>
                    <w:left w:val="nil"/>
                    <w:bottom w:val="nil"/>
                    <w:right w:val="nil"/>
                  </w:tcBorders>
                  <w:shd w:val="clear" w:color="auto" w:fill="auto"/>
                  <w:noWrap/>
                  <w:vAlign w:val="center"/>
                  <w:hideMark/>
                </w:tcPr>
                <w:p w14:paraId="1C39263B" w14:textId="77777777" w:rsidR="00317D68" w:rsidRPr="0096205B" w:rsidRDefault="00317D68" w:rsidP="00317D68">
                  <w:pPr>
                    <w:spacing w:after="0" w:line="240" w:lineRule="auto"/>
                    <w:jc w:val="left"/>
                    <w:rPr>
                      <w:rFonts w:asciiTheme="minorHAnsi" w:eastAsia="Times New Roman" w:hAnsiTheme="minorHAnsi"/>
                      <w:sz w:val="16"/>
                      <w:szCs w:val="20"/>
                      <w:lang w:val="en-US"/>
                    </w:rPr>
                  </w:pPr>
                  <w:r w:rsidRPr="0096205B">
                    <w:rPr>
                      <w:rFonts w:asciiTheme="minorHAnsi" w:eastAsia="Times New Roman" w:hAnsiTheme="minorHAnsi"/>
                      <w:sz w:val="16"/>
                      <w:szCs w:val="20"/>
                      <w:lang w:val="en-US"/>
                    </w:rPr>
                    <w:t>Significant challenges</w:t>
                  </w:r>
                </w:p>
              </w:tc>
            </w:tr>
            <w:tr w:rsidR="00317D68" w:rsidRPr="0096205B" w14:paraId="02E765F5" w14:textId="77777777" w:rsidTr="00317D68">
              <w:trPr>
                <w:trHeight w:val="46"/>
              </w:trPr>
              <w:tc>
                <w:tcPr>
                  <w:tcW w:w="960" w:type="dxa"/>
                  <w:tcBorders>
                    <w:top w:val="single" w:sz="4" w:space="0" w:color="auto"/>
                    <w:left w:val="single" w:sz="4" w:space="0" w:color="auto"/>
                    <w:bottom w:val="single" w:sz="4" w:space="0" w:color="auto"/>
                    <w:right w:val="single" w:sz="4" w:space="0" w:color="auto"/>
                  </w:tcBorders>
                  <w:shd w:val="clear" w:color="000000" w:fill="FF0000"/>
                  <w:noWrap/>
                  <w:vAlign w:val="center"/>
                  <w:hideMark/>
                </w:tcPr>
                <w:p w14:paraId="59B930D1" w14:textId="77777777" w:rsidR="00317D68" w:rsidRPr="0096205B" w:rsidRDefault="00317D68" w:rsidP="00317D68">
                  <w:pPr>
                    <w:spacing w:after="0" w:line="240" w:lineRule="auto"/>
                    <w:jc w:val="center"/>
                    <w:rPr>
                      <w:rFonts w:asciiTheme="minorHAnsi" w:eastAsia="Times New Roman" w:hAnsiTheme="minorHAnsi"/>
                      <w:sz w:val="16"/>
                      <w:szCs w:val="20"/>
                      <w:lang w:val="en-US"/>
                    </w:rPr>
                  </w:pPr>
                  <w:r w:rsidRPr="0096205B">
                    <w:rPr>
                      <w:rFonts w:asciiTheme="minorHAnsi" w:eastAsia="Times New Roman" w:hAnsiTheme="minorHAnsi"/>
                      <w:sz w:val="16"/>
                      <w:szCs w:val="20"/>
                      <w:lang w:val="en-US"/>
                    </w:rPr>
                    <w:t>red</w:t>
                  </w:r>
                </w:p>
              </w:tc>
              <w:tc>
                <w:tcPr>
                  <w:tcW w:w="3718" w:type="dxa"/>
                  <w:tcBorders>
                    <w:top w:val="nil"/>
                    <w:left w:val="nil"/>
                    <w:bottom w:val="nil"/>
                    <w:right w:val="nil"/>
                  </w:tcBorders>
                  <w:shd w:val="clear" w:color="auto" w:fill="auto"/>
                  <w:noWrap/>
                  <w:vAlign w:val="center"/>
                  <w:hideMark/>
                </w:tcPr>
                <w:p w14:paraId="3092983F" w14:textId="77777777" w:rsidR="00317D68" w:rsidRPr="0096205B" w:rsidRDefault="00317D68" w:rsidP="00317D68">
                  <w:pPr>
                    <w:spacing w:after="0" w:line="240" w:lineRule="auto"/>
                    <w:jc w:val="left"/>
                    <w:rPr>
                      <w:rFonts w:asciiTheme="minorHAnsi" w:eastAsia="Times New Roman" w:hAnsiTheme="minorHAnsi"/>
                      <w:sz w:val="16"/>
                      <w:szCs w:val="20"/>
                      <w:lang w:val="en-US"/>
                    </w:rPr>
                  </w:pPr>
                  <w:r w:rsidRPr="0096205B">
                    <w:rPr>
                      <w:rFonts w:asciiTheme="minorHAnsi" w:eastAsia="Times New Roman" w:hAnsiTheme="minorHAnsi"/>
                      <w:sz w:val="16"/>
                      <w:szCs w:val="20"/>
                      <w:lang w:val="en-US"/>
                    </w:rPr>
                    <w:t>Major challenges</w:t>
                  </w:r>
                </w:p>
              </w:tc>
            </w:tr>
            <w:tr w:rsidR="00317D68" w:rsidRPr="0096205B" w14:paraId="47A9E25E" w14:textId="77777777" w:rsidTr="00317D68">
              <w:trPr>
                <w:trHeight w:val="46"/>
              </w:trPr>
              <w:tc>
                <w:tcPr>
                  <w:tcW w:w="960" w:type="dxa"/>
                  <w:tcBorders>
                    <w:top w:val="single" w:sz="4" w:space="0" w:color="auto"/>
                    <w:left w:val="single" w:sz="4" w:space="0" w:color="auto"/>
                    <w:bottom w:val="single" w:sz="4" w:space="0" w:color="auto"/>
                    <w:right w:val="single" w:sz="4" w:space="0" w:color="auto"/>
                  </w:tcBorders>
                  <w:shd w:val="clear" w:color="000000" w:fill="AEAAAA"/>
                  <w:noWrap/>
                  <w:vAlign w:val="center"/>
                  <w:hideMark/>
                </w:tcPr>
                <w:p w14:paraId="023F1CE8" w14:textId="77777777" w:rsidR="00317D68" w:rsidRPr="0096205B" w:rsidRDefault="00317D68" w:rsidP="00317D68">
                  <w:pPr>
                    <w:spacing w:after="0" w:line="240" w:lineRule="auto"/>
                    <w:jc w:val="center"/>
                    <w:rPr>
                      <w:rFonts w:asciiTheme="minorHAnsi" w:eastAsia="Times New Roman" w:hAnsiTheme="minorHAnsi"/>
                      <w:color w:val="000000"/>
                      <w:sz w:val="16"/>
                      <w:szCs w:val="20"/>
                      <w:lang w:val="en-US"/>
                    </w:rPr>
                  </w:pPr>
                  <w:r w:rsidRPr="0096205B">
                    <w:rPr>
                      <w:rFonts w:asciiTheme="minorHAnsi" w:eastAsia="Times New Roman" w:hAnsiTheme="minorHAnsi"/>
                      <w:color w:val="000000"/>
                      <w:sz w:val="16"/>
                      <w:szCs w:val="20"/>
                      <w:lang w:val="en-US"/>
                    </w:rPr>
                    <w:t>grey</w:t>
                  </w:r>
                </w:p>
              </w:tc>
              <w:tc>
                <w:tcPr>
                  <w:tcW w:w="3718" w:type="dxa"/>
                  <w:tcBorders>
                    <w:top w:val="nil"/>
                    <w:left w:val="nil"/>
                    <w:bottom w:val="nil"/>
                    <w:right w:val="nil"/>
                  </w:tcBorders>
                  <w:shd w:val="clear" w:color="auto" w:fill="auto"/>
                  <w:noWrap/>
                  <w:vAlign w:val="center"/>
                  <w:hideMark/>
                </w:tcPr>
                <w:p w14:paraId="4A44ACE6" w14:textId="77777777" w:rsidR="00317D68" w:rsidRPr="0096205B" w:rsidRDefault="00317D68" w:rsidP="00317D68">
                  <w:pPr>
                    <w:spacing w:after="0" w:line="240" w:lineRule="auto"/>
                    <w:jc w:val="left"/>
                    <w:rPr>
                      <w:rFonts w:asciiTheme="minorHAnsi" w:eastAsia="Times New Roman" w:hAnsiTheme="minorHAnsi"/>
                      <w:sz w:val="16"/>
                      <w:szCs w:val="20"/>
                      <w:lang w:val="en-US"/>
                    </w:rPr>
                  </w:pPr>
                  <w:r w:rsidRPr="0096205B">
                    <w:rPr>
                      <w:rFonts w:asciiTheme="minorHAnsi" w:eastAsia="Times New Roman" w:hAnsiTheme="minorHAnsi"/>
                      <w:sz w:val="16"/>
                      <w:szCs w:val="20"/>
                      <w:lang w:val="en-US"/>
                    </w:rPr>
                    <w:t>Insufficient data</w:t>
                  </w:r>
                </w:p>
              </w:tc>
            </w:tr>
            <w:tr w:rsidR="00317D68" w:rsidRPr="0096205B" w14:paraId="09C9E67C" w14:textId="77777777" w:rsidTr="00317D68">
              <w:trPr>
                <w:trHeight w:val="86"/>
              </w:trPr>
              <w:tc>
                <w:tcPr>
                  <w:tcW w:w="960" w:type="dxa"/>
                  <w:tcBorders>
                    <w:top w:val="nil"/>
                    <w:left w:val="nil"/>
                    <w:bottom w:val="nil"/>
                    <w:right w:val="nil"/>
                  </w:tcBorders>
                  <w:shd w:val="clear" w:color="auto" w:fill="auto"/>
                  <w:noWrap/>
                  <w:vAlign w:val="center"/>
                  <w:hideMark/>
                </w:tcPr>
                <w:p w14:paraId="5B5E1B25" w14:textId="77777777" w:rsidR="00317D68" w:rsidRPr="0096205B" w:rsidRDefault="00317D68" w:rsidP="00317D68">
                  <w:pPr>
                    <w:spacing w:after="0" w:line="240" w:lineRule="auto"/>
                    <w:jc w:val="center"/>
                    <w:rPr>
                      <w:rFonts w:asciiTheme="minorHAnsi" w:eastAsia="Times New Roman" w:hAnsiTheme="minorHAnsi"/>
                      <w:sz w:val="16"/>
                      <w:szCs w:val="20"/>
                      <w:lang w:val="en-US"/>
                    </w:rPr>
                  </w:pPr>
                </w:p>
              </w:tc>
              <w:tc>
                <w:tcPr>
                  <w:tcW w:w="3718" w:type="dxa"/>
                  <w:tcBorders>
                    <w:top w:val="nil"/>
                    <w:left w:val="nil"/>
                    <w:bottom w:val="nil"/>
                    <w:right w:val="nil"/>
                  </w:tcBorders>
                  <w:shd w:val="clear" w:color="auto" w:fill="auto"/>
                  <w:noWrap/>
                  <w:vAlign w:val="center"/>
                  <w:hideMark/>
                </w:tcPr>
                <w:p w14:paraId="444442F7" w14:textId="77777777" w:rsidR="00317D68" w:rsidRPr="0096205B" w:rsidRDefault="00317D68" w:rsidP="00317D68">
                  <w:pPr>
                    <w:spacing w:after="0" w:line="240" w:lineRule="auto"/>
                    <w:jc w:val="left"/>
                    <w:rPr>
                      <w:rFonts w:asciiTheme="minorHAnsi" w:eastAsia="Times New Roman" w:hAnsiTheme="minorHAnsi"/>
                      <w:sz w:val="16"/>
                      <w:szCs w:val="20"/>
                      <w:lang w:val="en-US"/>
                    </w:rPr>
                  </w:pPr>
                </w:p>
              </w:tc>
            </w:tr>
            <w:tr w:rsidR="00317D68" w:rsidRPr="00F37ACD" w14:paraId="4D30D9CD" w14:textId="77777777" w:rsidTr="00317D68">
              <w:trPr>
                <w:trHeight w:val="46"/>
              </w:trPr>
              <w:tc>
                <w:tcPr>
                  <w:tcW w:w="960"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219BD3FA" w14:textId="77777777" w:rsidR="00317D68" w:rsidRPr="0096205B" w:rsidRDefault="00317D68" w:rsidP="00317D68">
                  <w:pPr>
                    <w:spacing w:after="0" w:line="240" w:lineRule="auto"/>
                    <w:jc w:val="center"/>
                    <w:rPr>
                      <w:rFonts w:asciiTheme="minorHAnsi" w:eastAsia="Times New Roman" w:hAnsiTheme="minorHAnsi"/>
                      <w:b/>
                      <w:bCs/>
                      <w:color w:val="548235"/>
                      <w:sz w:val="16"/>
                      <w:szCs w:val="20"/>
                      <w:u w:val="single"/>
                      <w:lang w:val="en-US"/>
                    </w:rPr>
                  </w:pPr>
                  <w:r w:rsidRPr="0096205B">
                    <w:rPr>
                      <w:rFonts w:asciiTheme="minorHAnsi" w:eastAsia="Times New Roman" w:hAnsiTheme="minorHAnsi"/>
                      <w:b/>
                      <w:bCs/>
                      <w:color w:val="548235"/>
                      <w:sz w:val="16"/>
                      <w:szCs w:val="20"/>
                      <w:u w:val="single"/>
                      <w:lang w:val="en-US"/>
                    </w:rPr>
                    <w:t>↑</w:t>
                  </w:r>
                </w:p>
              </w:tc>
              <w:tc>
                <w:tcPr>
                  <w:tcW w:w="3718" w:type="dxa"/>
                  <w:tcBorders>
                    <w:top w:val="nil"/>
                    <w:left w:val="nil"/>
                    <w:bottom w:val="nil"/>
                    <w:right w:val="nil"/>
                  </w:tcBorders>
                  <w:shd w:val="clear" w:color="auto" w:fill="auto"/>
                  <w:noWrap/>
                  <w:vAlign w:val="center"/>
                  <w:hideMark/>
                </w:tcPr>
                <w:p w14:paraId="721FE8BF" w14:textId="77777777" w:rsidR="00317D68" w:rsidRPr="0096205B" w:rsidRDefault="00317D68" w:rsidP="00317D68">
                  <w:pPr>
                    <w:spacing w:after="0" w:line="240" w:lineRule="auto"/>
                    <w:jc w:val="left"/>
                    <w:rPr>
                      <w:rFonts w:asciiTheme="minorHAnsi" w:eastAsia="Times New Roman" w:hAnsiTheme="minorHAnsi"/>
                      <w:sz w:val="16"/>
                      <w:szCs w:val="20"/>
                      <w:lang w:val="en-US"/>
                    </w:rPr>
                  </w:pPr>
                  <w:r w:rsidRPr="0096205B">
                    <w:rPr>
                      <w:rFonts w:asciiTheme="minorHAnsi" w:eastAsia="Times New Roman" w:hAnsiTheme="minorHAnsi"/>
                      <w:sz w:val="16"/>
                      <w:szCs w:val="20"/>
                      <w:lang w:val="en-US"/>
                    </w:rPr>
                    <w:t>On track or maintaining achievement</w:t>
                  </w:r>
                </w:p>
              </w:tc>
            </w:tr>
            <w:tr w:rsidR="00317D68" w:rsidRPr="0096205B" w14:paraId="11F17E22" w14:textId="77777777" w:rsidTr="00317D68">
              <w:trPr>
                <w:trHeight w:val="4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207565" w14:textId="77777777" w:rsidR="00317D68" w:rsidRPr="0096205B" w:rsidRDefault="00317D68" w:rsidP="00317D68">
                  <w:pPr>
                    <w:spacing w:after="0" w:line="240" w:lineRule="auto"/>
                    <w:jc w:val="center"/>
                    <w:rPr>
                      <w:rFonts w:asciiTheme="minorHAnsi" w:eastAsia="Times New Roman" w:hAnsiTheme="minorHAnsi"/>
                      <w:b/>
                      <w:bCs/>
                      <w:color w:val="BF8F00"/>
                      <w:sz w:val="16"/>
                      <w:szCs w:val="20"/>
                      <w:u w:val="single"/>
                      <w:lang w:val="en-US"/>
                    </w:rPr>
                  </w:pPr>
                  <w:r w:rsidRPr="0096205B">
                    <w:rPr>
                      <w:rFonts w:ascii="Segoe UI Symbol" w:eastAsia="Times New Roman" w:hAnsi="Segoe UI Symbol" w:cs="Segoe UI Symbol"/>
                      <w:b/>
                      <w:bCs/>
                      <w:color w:val="BF8F00"/>
                      <w:sz w:val="16"/>
                      <w:szCs w:val="20"/>
                      <w:u w:val="single"/>
                      <w:lang w:val="en-US"/>
                    </w:rPr>
                    <w:t>➚</w:t>
                  </w:r>
                </w:p>
              </w:tc>
              <w:tc>
                <w:tcPr>
                  <w:tcW w:w="3718" w:type="dxa"/>
                  <w:tcBorders>
                    <w:top w:val="nil"/>
                    <w:left w:val="nil"/>
                    <w:bottom w:val="nil"/>
                    <w:right w:val="nil"/>
                  </w:tcBorders>
                  <w:shd w:val="clear" w:color="auto" w:fill="auto"/>
                  <w:noWrap/>
                  <w:vAlign w:val="center"/>
                  <w:hideMark/>
                </w:tcPr>
                <w:p w14:paraId="0644A16D" w14:textId="77777777" w:rsidR="00317D68" w:rsidRPr="0096205B" w:rsidRDefault="00317D68" w:rsidP="00317D68">
                  <w:pPr>
                    <w:spacing w:after="0" w:line="240" w:lineRule="auto"/>
                    <w:jc w:val="left"/>
                    <w:rPr>
                      <w:rFonts w:asciiTheme="minorHAnsi" w:eastAsia="Times New Roman" w:hAnsiTheme="minorHAnsi"/>
                      <w:sz w:val="16"/>
                      <w:szCs w:val="20"/>
                      <w:lang w:val="en-US"/>
                    </w:rPr>
                  </w:pPr>
                  <w:r w:rsidRPr="0096205B">
                    <w:rPr>
                      <w:rFonts w:asciiTheme="minorHAnsi" w:eastAsia="Times New Roman" w:hAnsiTheme="minorHAnsi"/>
                      <w:sz w:val="16"/>
                      <w:szCs w:val="20"/>
                      <w:lang w:val="en-US"/>
                    </w:rPr>
                    <w:t>Moderately Increasing</w:t>
                  </w:r>
                </w:p>
              </w:tc>
            </w:tr>
            <w:tr w:rsidR="00317D68" w:rsidRPr="0096205B" w14:paraId="68B37C8D" w14:textId="77777777" w:rsidTr="00317D68">
              <w:trPr>
                <w:trHeight w:val="46"/>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880A648" w14:textId="77777777" w:rsidR="00317D68" w:rsidRPr="0096205B" w:rsidRDefault="00317D68" w:rsidP="00317D68">
                  <w:pPr>
                    <w:spacing w:after="0" w:line="240" w:lineRule="auto"/>
                    <w:jc w:val="center"/>
                    <w:rPr>
                      <w:rFonts w:asciiTheme="minorHAnsi" w:eastAsia="Times New Roman" w:hAnsiTheme="minorHAnsi"/>
                      <w:b/>
                      <w:bCs/>
                      <w:color w:val="EA6B14"/>
                      <w:sz w:val="16"/>
                      <w:szCs w:val="20"/>
                      <w:u w:val="single"/>
                      <w:lang w:val="en-US"/>
                    </w:rPr>
                  </w:pPr>
                  <w:r w:rsidRPr="0096205B">
                    <w:rPr>
                      <w:rFonts w:asciiTheme="minorHAnsi" w:eastAsia="Times New Roman" w:hAnsiTheme="minorHAnsi"/>
                      <w:b/>
                      <w:bCs/>
                      <w:color w:val="EA6B14"/>
                      <w:sz w:val="16"/>
                      <w:szCs w:val="20"/>
                      <w:u w:val="single"/>
                      <w:lang w:val="en-US"/>
                    </w:rPr>
                    <w:t>→</w:t>
                  </w:r>
                </w:p>
              </w:tc>
              <w:tc>
                <w:tcPr>
                  <w:tcW w:w="3718" w:type="dxa"/>
                  <w:tcBorders>
                    <w:top w:val="nil"/>
                    <w:left w:val="nil"/>
                    <w:bottom w:val="nil"/>
                    <w:right w:val="nil"/>
                  </w:tcBorders>
                  <w:shd w:val="clear" w:color="auto" w:fill="auto"/>
                  <w:noWrap/>
                  <w:vAlign w:val="center"/>
                  <w:hideMark/>
                </w:tcPr>
                <w:p w14:paraId="7A780061" w14:textId="77777777" w:rsidR="00317D68" w:rsidRPr="0096205B" w:rsidRDefault="00317D68" w:rsidP="00317D68">
                  <w:pPr>
                    <w:spacing w:after="0" w:line="240" w:lineRule="auto"/>
                    <w:jc w:val="left"/>
                    <w:rPr>
                      <w:rFonts w:asciiTheme="minorHAnsi" w:eastAsia="Times New Roman" w:hAnsiTheme="minorHAnsi"/>
                      <w:sz w:val="16"/>
                      <w:szCs w:val="20"/>
                      <w:lang w:val="en-US"/>
                    </w:rPr>
                  </w:pPr>
                  <w:r w:rsidRPr="0096205B">
                    <w:rPr>
                      <w:rFonts w:asciiTheme="minorHAnsi" w:eastAsia="Times New Roman" w:hAnsiTheme="minorHAnsi"/>
                      <w:sz w:val="16"/>
                      <w:szCs w:val="20"/>
                      <w:lang w:val="en-US"/>
                    </w:rPr>
                    <w:t>Stagnating</w:t>
                  </w:r>
                </w:p>
              </w:tc>
            </w:tr>
            <w:tr w:rsidR="00317D68" w:rsidRPr="0096205B" w14:paraId="7032B9D2" w14:textId="77777777" w:rsidTr="00317D68">
              <w:trPr>
                <w:trHeight w:val="46"/>
              </w:trPr>
              <w:tc>
                <w:tcPr>
                  <w:tcW w:w="960" w:type="dxa"/>
                  <w:tcBorders>
                    <w:top w:val="single" w:sz="4" w:space="0" w:color="auto"/>
                    <w:left w:val="single" w:sz="4" w:space="0" w:color="auto"/>
                    <w:bottom w:val="single" w:sz="4" w:space="0" w:color="auto"/>
                    <w:right w:val="single" w:sz="4" w:space="0" w:color="auto"/>
                  </w:tcBorders>
                  <w:shd w:val="clear" w:color="000000" w:fill="auto"/>
                  <w:noWrap/>
                  <w:vAlign w:val="center"/>
                  <w:hideMark/>
                </w:tcPr>
                <w:p w14:paraId="48BE1C0B" w14:textId="77777777" w:rsidR="00317D68" w:rsidRPr="0096205B" w:rsidRDefault="00317D68" w:rsidP="00317D68">
                  <w:pPr>
                    <w:spacing w:after="0" w:line="240" w:lineRule="auto"/>
                    <w:jc w:val="center"/>
                    <w:rPr>
                      <w:rFonts w:asciiTheme="minorHAnsi" w:eastAsia="Times New Roman" w:hAnsiTheme="minorHAnsi"/>
                      <w:b/>
                      <w:bCs/>
                      <w:color w:val="C00000"/>
                      <w:sz w:val="16"/>
                      <w:szCs w:val="20"/>
                      <w:u w:val="single"/>
                      <w:lang w:val="en-US"/>
                    </w:rPr>
                  </w:pPr>
                  <w:r w:rsidRPr="0096205B">
                    <w:rPr>
                      <w:rFonts w:asciiTheme="minorHAnsi" w:eastAsia="Times New Roman" w:hAnsiTheme="minorHAnsi"/>
                      <w:b/>
                      <w:bCs/>
                      <w:color w:val="C00000"/>
                      <w:sz w:val="16"/>
                      <w:szCs w:val="20"/>
                      <w:u w:val="single"/>
                      <w:lang w:val="en-US"/>
                    </w:rPr>
                    <w:t>↓</w:t>
                  </w:r>
                </w:p>
              </w:tc>
              <w:tc>
                <w:tcPr>
                  <w:tcW w:w="3718" w:type="dxa"/>
                  <w:tcBorders>
                    <w:top w:val="nil"/>
                    <w:left w:val="nil"/>
                    <w:bottom w:val="nil"/>
                    <w:right w:val="nil"/>
                  </w:tcBorders>
                  <w:shd w:val="clear" w:color="auto" w:fill="auto"/>
                  <w:noWrap/>
                  <w:vAlign w:val="center"/>
                  <w:hideMark/>
                </w:tcPr>
                <w:p w14:paraId="40469E46" w14:textId="77777777" w:rsidR="00317D68" w:rsidRPr="0096205B" w:rsidRDefault="00317D68" w:rsidP="00317D68">
                  <w:pPr>
                    <w:spacing w:after="0" w:line="240" w:lineRule="auto"/>
                    <w:jc w:val="left"/>
                    <w:rPr>
                      <w:rFonts w:asciiTheme="minorHAnsi" w:eastAsia="Times New Roman" w:hAnsiTheme="minorHAnsi"/>
                      <w:sz w:val="16"/>
                      <w:szCs w:val="20"/>
                      <w:lang w:val="en-US"/>
                    </w:rPr>
                  </w:pPr>
                  <w:r w:rsidRPr="0096205B">
                    <w:rPr>
                      <w:rFonts w:asciiTheme="minorHAnsi" w:eastAsia="Times New Roman" w:hAnsiTheme="minorHAnsi"/>
                      <w:sz w:val="16"/>
                      <w:szCs w:val="20"/>
                      <w:lang w:val="en-US"/>
                    </w:rPr>
                    <w:t>Decreasing</w:t>
                  </w:r>
                </w:p>
              </w:tc>
            </w:tr>
          </w:tbl>
          <w:p w14:paraId="650F97AF" w14:textId="77777777" w:rsidR="00317D68" w:rsidRPr="0096205B" w:rsidRDefault="00317D68" w:rsidP="00317D68">
            <w:pPr>
              <w:spacing w:after="0" w:line="240" w:lineRule="auto"/>
              <w:jc w:val="right"/>
              <w:rPr>
                <w:rFonts w:asciiTheme="minorHAnsi" w:eastAsia="Times New Roman" w:hAnsiTheme="minorHAnsi"/>
                <w:color w:val="000000"/>
                <w:sz w:val="18"/>
                <w:szCs w:val="20"/>
                <w:lang w:val="en-US"/>
              </w:rPr>
            </w:pPr>
          </w:p>
        </w:tc>
      </w:tr>
    </w:tbl>
    <w:p w14:paraId="65FB7363" w14:textId="77777777" w:rsidR="006D0BFE" w:rsidRPr="0096205B" w:rsidRDefault="008C72A4" w:rsidP="008C72A4">
      <w:pPr>
        <w:rPr>
          <w:rFonts w:asciiTheme="minorHAnsi" w:hAnsiTheme="minorHAnsi"/>
          <w:lang w:val="en-US"/>
        </w:rPr>
      </w:pPr>
      <w:r w:rsidRPr="0096205B">
        <w:rPr>
          <w:rFonts w:asciiTheme="minorHAnsi" w:hAnsiTheme="minorHAnsi"/>
          <w:lang w:val="en-US"/>
        </w:rPr>
        <w:t xml:space="preserve">The evaluation of our data implementation, as well as the results obtained from the multi-criteria analysis, lead to the following key findings: </w:t>
      </w:r>
    </w:p>
    <w:p w14:paraId="6E618A48" w14:textId="67D35BFD" w:rsidR="006D0BFE" w:rsidRPr="0096205B" w:rsidRDefault="008C72A4" w:rsidP="006D0BFE">
      <w:pPr>
        <w:pStyle w:val="ListParagraph"/>
        <w:numPr>
          <w:ilvl w:val="0"/>
          <w:numId w:val="21"/>
        </w:numPr>
        <w:rPr>
          <w:rFonts w:asciiTheme="minorHAnsi" w:hAnsiTheme="minorHAnsi"/>
          <w:lang w:val="en-US"/>
        </w:rPr>
      </w:pPr>
      <w:r w:rsidRPr="0096205B">
        <w:rPr>
          <w:rFonts w:asciiTheme="minorHAnsi" w:hAnsiTheme="minorHAnsi"/>
          <w:lang w:val="en-US"/>
        </w:rPr>
        <w:lastRenderedPageBreak/>
        <w:t xml:space="preserve">the need to advance the bioeconomy framework, including credible bioeconomy indicators with measurable data, </w:t>
      </w:r>
    </w:p>
    <w:p w14:paraId="28D27F03" w14:textId="6ACAC743" w:rsidR="006D0BFE" w:rsidRPr="0096205B" w:rsidRDefault="008C72A4" w:rsidP="006D0BFE">
      <w:pPr>
        <w:pStyle w:val="ListParagraph"/>
        <w:numPr>
          <w:ilvl w:val="0"/>
          <w:numId w:val="21"/>
        </w:numPr>
        <w:rPr>
          <w:rFonts w:asciiTheme="minorHAnsi" w:hAnsiTheme="minorHAnsi"/>
          <w:lang w:val="en-US"/>
        </w:rPr>
      </w:pPr>
      <w:r w:rsidRPr="0096205B">
        <w:rPr>
          <w:rFonts w:asciiTheme="minorHAnsi" w:hAnsiTheme="minorHAnsi"/>
          <w:lang w:val="en-US"/>
        </w:rPr>
        <w:t xml:space="preserve">the need to holistically consider synergies and trade-offs between bioeconomy and SDGs via directed prioritisation, </w:t>
      </w:r>
    </w:p>
    <w:p w14:paraId="559D2414" w14:textId="4BE48604" w:rsidR="006D0BFE" w:rsidRPr="0096205B" w:rsidRDefault="008C72A4" w:rsidP="006D0BFE">
      <w:pPr>
        <w:pStyle w:val="ListParagraph"/>
        <w:numPr>
          <w:ilvl w:val="0"/>
          <w:numId w:val="21"/>
        </w:numPr>
        <w:rPr>
          <w:rFonts w:asciiTheme="minorHAnsi" w:hAnsiTheme="minorHAnsi"/>
          <w:lang w:val="en-US"/>
        </w:rPr>
      </w:pPr>
      <w:r w:rsidRPr="0096205B">
        <w:rPr>
          <w:rFonts w:asciiTheme="minorHAnsi" w:hAnsiTheme="minorHAnsi"/>
          <w:lang w:val="en-US"/>
        </w:rPr>
        <w:t xml:space="preserve">uniform agreement of bioeconomy strategies for guiding decision-making based on urgencies. </w:t>
      </w:r>
    </w:p>
    <w:p w14:paraId="6D042A0B" w14:textId="13559761" w:rsidR="008C72A4" w:rsidRPr="0096205B" w:rsidRDefault="008C72A4" w:rsidP="008C72A4">
      <w:pPr>
        <w:rPr>
          <w:rFonts w:asciiTheme="minorHAnsi" w:hAnsiTheme="minorHAnsi"/>
          <w:lang w:val="en-US"/>
        </w:rPr>
      </w:pPr>
      <w:r w:rsidRPr="0096205B">
        <w:rPr>
          <w:rFonts w:asciiTheme="minorHAnsi" w:hAnsiTheme="minorHAnsi"/>
          <w:lang w:val="en-US"/>
        </w:rPr>
        <w:t xml:space="preserve">Further in-depth analysis at the bioeconomy criteria level and SDG target level, for more profound recommendations, will be conducted and published in scientific papers </w:t>
      </w:r>
      <w:r w:rsidR="006D0BFE" w:rsidRPr="0096205B">
        <w:rPr>
          <w:rFonts w:asciiTheme="minorHAnsi" w:hAnsiTheme="minorHAnsi"/>
          <w:color w:val="000000"/>
          <w:lang w:val="en-GB"/>
        </w:rPr>
        <w:t xml:space="preserve">by the </w:t>
      </w:r>
      <w:r w:rsidRPr="0096205B">
        <w:rPr>
          <w:rFonts w:asciiTheme="minorHAnsi" w:hAnsiTheme="minorHAnsi"/>
          <w:lang w:val="en-US"/>
        </w:rPr>
        <w:t>BIOCLIMAPATH consortium.</w:t>
      </w:r>
    </w:p>
    <w:p w14:paraId="3BB8B39F" w14:textId="77777777" w:rsidR="00441055" w:rsidRPr="0096205B" w:rsidRDefault="00DC388D" w:rsidP="00D45A1B">
      <w:pPr>
        <w:pStyle w:val="berschrift1BCP"/>
        <w:rPr>
          <w:rFonts w:asciiTheme="minorHAnsi" w:hAnsiTheme="minorHAnsi"/>
        </w:rPr>
      </w:pPr>
      <w:bookmarkStart w:id="81" w:name="_Toc126578633"/>
      <w:r w:rsidRPr="0096205B">
        <w:rPr>
          <w:rFonts w:asciiTheme="minorHAnsi" w:hAnsiTheme="minorHAnsi"/>
        </w:rPr>
        <w:t>9. Synthesis</w:t>
      </w:r>
      <w:bookmarkEnd w:id="81"/>
      <w:r w:rsidRPr="0096205B">
        <w:rPr>
          <w:rFonts w:asciiTheme="minorHAnsi" w:hAnsiTheme="minorHAnsi"/>
        </w:rPr>
        <w:t xml:space="preserve"> </w:t>
      </w:r>
    </w:p>
    <w:p w14:paraId="666C29CB" w14:textId="429DAFED" w:rsidR="00556420" w:rsidRPr="0096205B" w:rsidRDefault="00556420" w:rsidP="00556420">
      <w:pPr>
        <w:pStyle w:val="berschrift2BCP"/>
        <w:rPr>
          <w:rFonts w:asciiTheme="minorHAnsi" w:hAnsiTheme="minorHAnsi"/>
        </w:rPr>
      </w:pPr>
      <w:bookmarkStart w:id="82" w:name="_Toc126578634"/>
      <w:r w:rsidRPr="0096205B">
        <w:rPr>
          <w:rFonts w:asciiTheme="minorHAnsi" w:hAnsiTheme="minorHAnsi"/>
        </w:rPr>
        <w:t xml:space="preserve">9.1 Reflection and discussion on </w:t>
      </w:r>
      <w:r w:rsidR="005463F3" w:rsidRPr="0096205B">
        <w:rPr>
          <w:rFonts w:asciiTheme="minorHAnsi" w:hAnsiTheme="minorHAnsi"/>
        </w:rPr>
        <w:t xml:space="preserve">the interdisciplinary </w:t>
      </w:r>
      <w:r w:rsidRPr="0096205B">
        <w:rPr>
          <w:rFonts w:asciiTheme="minorHAnsi" w:hAnsiTheme="minorHAnsi"/>
        </w:rPr>
        <w:t>approach</w:t>
      </w:r>
      <w:bookmarkEnd w:id="82"/>
    </w:p>
    <w:p w14:paraId="24F42E70" w14:textId="5BA1EC49" w:rsidR="00556420" w:rsidRPr="0096205B" w:rsidRDefault="00556420" w:rsidP="00556420">
      <w:pPr>
        <w:spacing w:after="0"/>
        <w:rPr>
          <w:rFonts w:asciiTheme="minorHAnsi" w:hAnsiTheme="minorHAnsi"/>
          <w:lang w:val="en-US"/>
        </w:rPr>
      </w:pPr>
      <w:r w:rsidRPr="0096205B">
        <w:rPr>
          <w:rFonts w:asciiTheme="minorHAnsi" w:hAnsiTheme="minorHAnsi"/>
          <w:lang w:val="en-US"/>
        </w:rPr>
        <w:t>BIOCLIMAPATHS has been grounded in a social-ecological systems perspective to define research questions and advance understanding of interdependencies among weather patterns, yield damages, bioeconomy supply chains and social vulnerabilities in the global resource system. Getting better insights on those relations, we argue, is pivotal and a first step for designing and implementing climate resilient, safe and just bioeconomy transition paths in a climate change context. To this end, the BIOCLIMAPATHS consortium implemented an interdisciplinary approach to provide insights on key relations between bioeconomy activities and the climate system, thereby aiming to generate a comprehensive understanding of climate risk transmission channels in a bioeconomy transition context (see</w:t>
      </w:r>
      <w:r w:rsidR="00E416D3" w:rsidRPr="0096205B">
        <w:rPr>
          <w:rFonts w:asciiTheme="minorHAnsi" w:hAnsiTheme="minorHAnsi"/>
          <w:lang w:val="en-US"/>
        </w:rPr>
        <w:t xml:space="preserve"> Table 9.1</w:t>
      </w:r>
      <w:r w:rsidRPr="0096205B">
        <w:rPr>
          <w:rFonts w:asciiTheme="minorHAnsi" w:hAnsiTheme="minorHAnsi"/>
          <w:lang w:val="en-US"/>
        </w:rPr>
        <w:t xml:space="preserve">). </w:t>
      </w:r>
    </w:p>
    <w:p w14:paraId="5B941506" w14:textId="77777777" w:rsidR="00556420" w:rsidRPr="0096205B" w:rsidRDefault="00556420" w:rsidP="00556420">
      <w:pPr>
        <w:spacing w:after="0"/>
        <w:rPr>
          <w:rFonts w:asciiTheme="minorHAnsi" w:hAnsiTheme="minorHAnsi"/>
          <w:lang w:val="en-US"/>
        </w:rPr>
      </w:pPr>
    </w:p>
    <w:p w14:paraId="46A643D9" w14:textId="1563E362" w:rsidR="00556420" w:rsidRPr="0096205B" w:rsidRDefault="00556420" w:rsidP="00556420">
      <w:pPr>
        <w:spacing w:after="0"/>
        <w:rPr>
          <w:rFonts w:asciiTheme="minorHAnsi" w:hAnsiTheme="minorHAnsi"/>
          <w:lang w:val="en-GB"/>
        </w:rPr>
      </w:pPr>
      <w:r w:rsidRPr="0096205B">
        <w:rPr>
          <w:rFonts w:asciiTheme="minorHAnsi" w:hAnsiTheme="minorHAnsi"/>
          <w:lang w:val="en-US"/>
        </w:rPr>
        <w:t>Importantly,</w:t>
      </w:r>
      <w:r w:rsidR="00E416D3" w:rsidRPr="0096205B">
        <w:rPr>
          <w:rFonts w:asciiTheme="minorHAnsi" w:hAnsiTheme="minorHAnsi"/>
          <w:lang w:val="en-US"/>
        </w:rPr>
        <w:t xml:space="preserve"> Table 9.1 </w:t>
      </w:r>
      <w:r w:rsidR="00F833C3" w:rsidRPr="0096205B">
        <w:rPr>
          <w:rFonts w:asciiTheme="minorHAnsi" w:hAnsiTheme="minorHAnsi"/>
          <w:lang w:val="en-US"/>
        </w:rPr>
        <w:t>indicates</w:t>
      </w:r>
      <w:r w:rsidRPr="0096205B">
        <w:rPr>
          <w:rFonts w:asciiTheme="minorHAnsi" w:hAnsiTheme="minorHAnsi"/>
          <w:lang w:val="en-US"/>
        </w:rPr>
        <w:t xml:space="preserve"> how the project covered the risk transmission channel from climate hazard to supply shocks, biophysical and economic impacts, social vulnerabilities, adaptation and mitigation strategies, as well as synergies with the SDGs, in order to support climate resilient bioeconomy transition paths in society. The BIOCLIMAPATHS consortium developed a quantitative method based on a mix of parametric and non-parametric approaches for statistical inferences, input-output analysis and </w:t>
      </w:r>
      <w:r w:rsidR="00914EB1" w:rsidRPr="0096205B">
        <w:rPr>
          <w:rFonts w:asciiTheme="minorHAnsi" w:hAnsiTheme="minorHAnsi"/>
          <w:lang w:val="en-US"/>
        </w:rPr>
        <w:t>agent-based</w:t>
      </w:r>
      <w:r w:rsidRPr="0096205B">
        <w:rPr>
          <w:rFonts w:asciiTheme="minorHAnsi" w:hAnsiTheme="minorHAnsi"/>
          <w:lang w:val="en-US"/>
        </w:rPr>
        <w:t xml:space="preserve"> modeling. The main strength of the approach is that, although each research step has clear boundaries and outputs, it also builds on the previous step, thereby supporting the interd</w:t>
      </w:r>
      <w:r w:rsidR="00F833C3" w:rsidRPr="0096205B">
        <w:rPr>
          <w:rFonts w:asciiTheme="minorHAnsi" w:hAnsiTheme="minorHAnsi"/>
          <w:lang w:val="en-US"/>
        </w:rPr>
        <w:t>isciplinarity</w:t>
      </w:r>
      <w:r w:rsidRPr="0096205B">
        <w:rPr>
          <w:rFonts w:asciiTheme="minorHAnsi" w:hAnsiTheme="minorHAnsi"/>
          <w:lang w:val="en-US"/>
        </w:rPr>
        <w:t xml:space="preserve"> based on soft-linking biophysical and economic models. </w:t>
      </w:r>
      <w:r w:rsidR="00F833C3" w:rsidRPr="0096205B">
        <w:rPr>
          <w:rFonts w:asciiTheme="minorHAnsi" w:hAnsiTheme="minorHAnsi"/>
          <w:lang w:val="en-US"/>
        </w:rPr>
        <w:t>Apart from methodological challenges, interdisciplinarity involves an interested and open approach among team members from different disciplines</w:t>
      </w:r>
      <w:r w:rsidR="00F833C3" w:rsidRPr="0096205B">
        <w:rPr>
          <w:rFonts w:asciiTheme="minorHAnsi" w:hAnsiTheme="minorHAnsi"/>
          <w:lang w:val="en-GB"/>
        </w:rPr>
        <w:t>, each with their own language and working mode, requiring time and efforts to listen to each other and understand the background and the vision for the joint work.</w:t>
      </w:r>
    </w:p>
    <w:p w14:paraId="1CA772B4" w14:textId="77777777" w:rsidR="00556420" w:rsidRPr="0096205B" w:rsidRDefault="00556420" w:rsidP="00556420">
      <w:pPr>
        <w:spacing w:after="0"/>
        <w:rPr>
          <w:rFonts w:asciiTheme="minorHAnsi" w:hAnsiTheme="minorHAnsi"/>
          <w:lang w:val="en-US"/>
        </w:rPr>
      </w:pPr>
    </w:p>
    <w:p w14:paraId="7385A868" w14:textId="54573719" w:rsidR="00556420" w:rsidRPr="0096205B" w:rsidRDefault="00556420" w:rsidP="00556420">
      <w:pPr>
        <w:spacing w:after="0"/>
        <w:rPr>
          <w:rFonts w:asciiTheme="minorHAnsi" w:hAnsiTheme="minorHAnsi"/>
          <w:lang w:val="en-US"/>
        </w:rPr>
      </w:pPr>
      <w:r w:rsidRPr="0096205B">
        <w:rPr>
          <w:rFonts w:asciiTheme="minorHAnsi" w:hAnsiTheme="minorHAnsi"/>
          <w:lang w:val="en-US"/>
        </w:rPr>
        <w:t>The main limitation of the research approach relates to the underlying crop databases (based on Eurostat), which show large omissions, changes in crop categories and changes in territorial (NUTS) definitions over time. For several crops, smaller crops in particular, but also vegetables and fruits, data are largely or even completely missing. The project team needed to revert the biophysical analysis of crop yield and production impacts to the NUTS1 level because of poor data coverage at the NUTS2 level. In addition, data related uncertainties “mu</w:t>
      </w:r>
      <w:r w:rsidR="00A944D7" w:rsidRPr="0096205B">
        <w:rPr>
          <w:rFonts w:asciiTheme="minorHAnsi" w:hAnsiTheme="minorHAnsi"/>
          <w:lang w:val="en-US"/>
        </w:rPr>
        <w:t>ltiply</w:t>
      </w:r>
      <w:r w:rsidRPr="0096205B">
        <w:rPr>
          <w:rFonts w:asciiTheme="minorHAnsi" w:hAnsiTheme="minorHAnsi"/>
          <w:lang w:val="en-US"/>
        </w:rPr>
        <w:t xml:space="preserve">” with each (dis)aggregation step in the research approach. Furthermore, due to a lack of sub-national </w:t>
      </w:r>
      <w:r w:rsidRPr="0096205B">
        <w:rPr>
          <w:rFonts w:asciiTheme="minorHAnsi" w:hAnsiTheme="minorHAnsi"/>
          <w:lang w:val="en-US"/>
        </w:rPr>
        <w:lastRenderedPageBreak/>
        <w:t>forestry data, we were not able to produce wood</w:t>
      </w:r>
      <w:r w:rsidR="00C06675" w:rsidRPr="0096205B">
        <w:rPr>
          <w:rFonts w:asciiTheme="minorHAnsi" w:hAnsiTheme="minorHAnsi"/>
          <w:lang w:val="en-US"/>
        </w:rPr>
        <w:t>-</w:t>
      </w:r>
      <w:r w:rsidRPr="0096205B">
        <w:rPr>
          <w:rFonts w:asciiTheme="minorHAnsi" w:hAnsiTheme="minorHAnsi"/>
          <w:lang w:val="en-US"/>
        </w:rPr>
        <w:t xml:space="preserve">related damage functions for the forest-based bioeconomy in the EU. We think that, in a context of climate change, related extreme events and their intensifying impacts on agriculture and forestry, it is urgent to have access to standardised crop and forestry statistics available at the sub-national level. </w:t>
      </w:r>
    </w:p>
    <w:p w14:paraId="09E3A1E1" w14:textId="77777777" w:rsidR="00F833C3" w:rsidRPr="0096205B" w:rsidRDefault="00F833C3" w:rsidP="00556420">
      <w:pPr>
        <w:spacing w:after="0"/>
        <w:rPr>
          <w:rFonts w:asciiTheme="minorHAnsi" w:hAnsiTheme="minorHAnsi"/>
          <w:lang w:val="en-US"/>
        </w:rPr>
      </w:pPr>
    </w:p>
    <w:p w14:paraId="6994F659" w14:textId="72DC3E53" w:rsidR="00556420" w:rsidRPr="0096205B" w:rsidRDefault="00556420" w:rsidP="00556420">
      <w:pPr>
        <w:spacing w:after="0"/>
        <w:rPr>
          <w:rFonts w:asciiTheme="minorHAnsi" w:hAnsiTheme="minorHAnsi"/>
          <w:i/>
          <w:iCs/>
          <w:lang w:val="en-US"/>
        </w:rPr>
      </w:pPr>
      <w:r w:rsidRPr="0096205B">
        <w:rPr>
          <w:rFonts w:asciiTheme="minorHAnsi" w:hAnsiTheme="minorHAnsi"/>
          <w:lang w:val="en-US"/>
        </w:rPr>
        <w:t xml:space="preserve">To a lesser extent, but also increasingly important in food </w:t>
      </w:r>
      <w:r w:rsidR="00C06675" w:rsidRPr="0096205B">
        <w:rPr>
          <w:rFonts w:asciiTheme="minorHAnsi" w:hAnsiTheme="minorHAnsi"/>
          <w:lang w:val="en-US"/>
        </w:rPr>
        <w:t xml:space="preserve">and </w:t>
      </w:r>
      <w:r w:rsidRPr="0096205B">
        <w:rPr>
          <w:rFonts w:asciiTheme="minorHAnsi" w:hAnsiTheme="minorHAnsi"/>
          <w:lang w:val="en-US"/>
        </w:rPr>
        <w:t>non-food bioeconomy context</w:t>
      </w:r>
      <w:r w:rsidR="00F833C3" w:rsidRPr="0096205B">
        <w:rPr>
          <w:rFonts w:asciiTheme="minorHAnsi" w:hAnsiTheme="minorHAnsi"/>
          <w:lang w:val="en-US"/>
        </w:rPr>
        <w:t>s</w:t>
      </w:r>
      <w:r w:rsidRPr="0096205B">
        <w:rPr>
          <w:rFonts w:asciiTheme="minorHAnsi" w:hAnsiTheme="minorHAnsi"/>
          <w:lang w:val="en-US"/>
        </w:rPr>
        <w:t xml:space="preserve">, are the economic databases at the sub-national level. In general, EU &amp; national statistical offices provide agricultural accounts at the NUTS2 level, but key data such as labour input is </w:t>
      </w:r>
      <w:r w:rsidR="00C06675" w:rsidRPr="0096205B">
        <w:rPr>
          <w:rFonts w:asciiTheme="minorHAnsi" w:hAnsiTheme="minorHAnsi"/>
          <w:lang w:val="en-US"/>
        </w:rPr>
        <w:t>missing</w:t>
      </w:r>
      <w:r w:rsidRPr="0096205B">
        <w:rPr>
          <w:rFonts w:asciiTheme="minorHAnsi" w:hAnsiTheme="minorHAnsi"/>
          <w:lang w:val="en-US"/>
        </w:rPr>
        <w:t>. Also here, we think that a better integration with e.g. EU’s FADN database would have reduced uncertainty in the results. In food and non-food bioeconomy activities, no standardized databases are available which requires estimations of output, inputs and (interregional) trade flows. All these estimation steps bear a considerable uncertainty range, which affects the quality of the results. We are aware that, both for cost and data protection reasons, not all individual farm and firm data can be aggregated and shared, but we argue that a discussion to which extent this is desirable in a climate risk context would be important. Other limitations mainly relate to the lack of price responses to shocks in commodity markets and the lack of stakeholder inputs with respect to risk mitigation and adaptation (governance perspective).</w:t>
      </w:r>
    </w:p>
    <w:p w14:paraId="2C8D2385" w14:textId="5B8077DA" w:rsidR="00E416D3" w:rsidRPr="0096205B" w:rsidRDefault="00E416D3" w:rsidP="00C06675">
      <w:pPr>
        <w:pStyle w:val="Figurecaption"/>
        <w:rPr>
          <w:rFonts w:asciiTheme="minorHAnsi" w:hAnsiTheme="minorHAnsi"/>
        </w:rPr>
      </w:pPr>
      <w:bookmarkStart w:id="83" w:name="_Ref126079945"/>
      <w:r w:rsidRPr="0096205B">
        <w:rPr>
          <w:rFonts w:asciiTheme="minorHAnsi" w:hAnsiTheme="minorHAnsi"/>
        </w:rPr>
        <w:t xml:space="preserve">Table </w:t>
      </w:r>
      <w:bookmarkEnd w:id="83"/>
      <w:r w:rsidRPr="0096205B">
        <w:rPr>
          <w:rFonts w:asciiTheme="minorHAnsi" w:hAnsiTheme="minorHAnsi"/>
        </w:rPr>
        <w:t xml:space="preserve">9.1: </w:t>
      </w:r>
      <w:r w:rsidR="00BB6790" w:rsidRPr="0096205B">
        <w:rPr>
          <w:rFonts w:asciiTheme="minorHAnsi" w:hAnsiTheme="minorHAnsi"/>
        </w:rPr>
        <w:t>Summary of steps and methodological</w:t>
      </w:r>
      <w:r w:rsidRPr="0096205B">
        <w:rPr>
          <w:rFonts w:asciiTheme="minorHAnsi" w:hAnsiTheme="minorHAnsi"/>
        </w:rPr>
        <w:t xml:space="preserve"> aspects of the interdisciplinary researc</w:t>
      </w:r>
      <w:r w:rsidR="003319BE" w:rsidRPr="0096205B">
        <w:rPr>
          <w:rFonts w:asciiTheme="minorHAnsi" w:hAnsiTheme="minorHAnsi"/>
        </w:rPr>
        <w:t>h approach in BIOCLIMAPATHS (by C</w:t>
      </w:r>
      <w:r w:rsidRPr="0096205B">
        <w:rPr>
          <w:rFonts w:asciiTheme="minorHAnsi" w:hAnsiTheme="minorHAnsi"/>
        </w:rPr>
        <w:t>hapter</w:t>
      </w:r>
      <w:r w:rsidR="003319BE" w:rsidRPr="0096205B">
        <w:rPr>
          <w:rFonts w:asciiTheme="minorHAnsi" w:hAnsiTheme="minorHAnsi"/>
        </w:rPr>
        <w:t>)</w:t>
      </w:r>
    </w:p>
    <w:tbl>
      <w:tblPr>
        <w:tblStyle w:val="TableGrid"/>
        <w:tblW w:w="8997" w:type="dxa"/>
        <w:tblLook w:val="04A0" w:firstRow="1" w:lastRow="0" w:firstColumn="1" w:lastColumn="0" w:noHBand="0" w:noVBand="1"/>
      </w:tblPr>
      <w:tblGrid>
        <w:gridCol w:w="1555"/>
        <w:gridCol w:w="1559"/>
        <w:gridCol w:w="1984"/>
        <w:gridCol w:w="1843"/>
        <w:gridCol w:w="2056"/>
      </w:tblGrid>
      <w:tr w:rsidR="00556420" w:rsidRPr="0096205B" w14:paraId="0611038A" w14:textId="77777777" w:rsidTr="00E416D3">
        <w:tc>
          <w:tcPr>
            <w:tcW w:w="1555" w:type="dxa"/>
          </w:tcPr>
          <w:p w14:paraId="12BB93F2" w14:textId="77777777" w:rsidR="00556420" w:rsidRPr="0096205B" w:rsidRDefault="00556420" w:rsidP="00556420">
            <w:pPr>
              <w:spacing w:line="276" w:lineRule="auto"/>
              <w:rPr>
                <w:rFonts w:asciiTheme="minorHAnsi" w:hAnsiTheme="minorHAnsi"/>
                <w:b/>
                <w:lang w:val="en-US"/>
              </w:rPr>
            </w:pPr>
            <w:r w:rsidRPr="0096205B">
              <w:rPr>
                <w:rFonts w:asciiTheme="minorHAnsi" w:hAnsiTheme="minorHAnsi"/>
                <w:b/>
                <w:lang w:val="en-US"/>
              </w:rPr>
              <w:t>Relation (chapter nr.)</w:t>
            </w:r>
          </w:p>
        </w:tc>
        <w:tc>
          <w:tcPr>
            <w:tcW w:w="1559" w:type="dxa"/>
          </w:tcPr>
          <w:p w14:paraId="412755B3" w14:textId="5FAA6F36" w:rsidR="00556420" w:rsidRPr="0096205B" w:rsidRDefault="00556420" w:rsidP="00A944D7">
            <w:pPr>
              <w:spacing w:line="276" w:lineRule="auto"/>
              <w:rPr>
                <w:rFonts w:asciiTheme="minorHAnsi" w:hAnsiTheme="minorHAnsi"/>
                <w:b/>
                <w:lang w:val="en-US"/>
              </w:rPr>
            </w:pPr>
            <w:r w:rsidRPr="0096205B">
              <w:rPr>
                <w:rFonts w:asciiTheme="minorHAnsi" w:hAnsiTheme="minorHAnsi"/>
                <w:b/>
                <w:lang w:val="en-US"/>
              </w:rPr>
              <w:t xml:space="preserve">Risk </w:t>
            </w:r>
            <w:r w:rsidR="00F833C3" w:rsidRPr="0096205B">
              <w:rPr>
                <w:rFonts w:asciiTheme="minorHAnsi" w:hAnsiTheme="minorHAnsi"/>
                <w:b/>
                <w:lang w:val="en-US"/>
              </w:rPr>
              <w:t>component</w:t>
            </w:r>
          </w:p>
        </w:tc>
        <w:tc>
          <w:tcPr>
            <w:tcW w:w="1984" w:type="dxa"/>
          </w:tcPr>
          <w:p w14:paraId="1D0F8301" w14:textId="77777777" w:rsidR="00556420" w:rsidRPr="0096205B" w:rsidRDefault="00556420" w:rsidP="00556420">
            <w:pPr>
              <w:spacing w:line="276" w:lineRule="auto"/>
              <w:rPr>
                <w:rFonts w:asciiTheme="minorHAnsi" w:hAnsiTheme="minorHAnsi"/>
                <w:b/>
                <w:lang w:val="en-US"/>
              </w:rPr>
            </w:pPr>
            <w:r w:rsidRPr="0096205B">
              <w:rPr>
                <w:rFonts w:asciiTheme="minorHAnsi" w:hAnsiTheme="minorHAnsi"/>
                <w:b/>
                <w:lang w:val="en-US"/>
              </w:rPr>
              <w:t>Methodology</w:t>
            </w:r>
          </w:p>
        </w:tc>
        <w:tc>
          <w:tcPr>
            <w:tcW w:w="1843" w:type="dxa"/>
          </w:tcPr>
          <w:p w14:paraId="77218212" w14:textId="3A309E0B" w:rsidR="00556420" w:rsidRPr="0096205B" w:rsidRDefault="00556420" w:rsidP="00B6074E">
            <w:pPr>
              <w:spacing w:line="276" w:lineRule="auto"/>
              <w:rPr>
                <w:rFonts w:asciiTheme="minorHAnsi" w:hAnsiTheme="minorHAnsi"/>
                <w:b/>
                <w:lang w:val="en-US"/>
              </w:rPr>
            </w:pPr>
            <w:r w:rsidRPr="0096205B">
              <w:rPr>
                <w:rFonts w:asciiTheme="minorHAnsi" w:hAnsiTheme="minorHAnsi"/>
                <w:b/>
                <w:lang w:val="en-US"/>
              </w:rPr>
              <w:t xml:space="preserve">Strengths </w:t>
            </w:r>
          </w:p>
        </w:tc>
        <w:tc>
          <w:tcPr>
            <w:tcW w:w="2056" w:type="dxa"/>
          </w:tcPr>
          <w:p w14:paraId="5B87DC08" w14:textId="653E3472" w:rsidR="00556420" w:rsidRPr="0096205B" w:rsidRDefault="00556420" w:rsidP="00B6074E">
            <w:pPr>
              <w:spacing w:line="276" w:lineRule="auto"/>
              <w:rPr>
                <w:rFonts w:asciiTheme="minorHAnsi" w:hAnsiTheme="minorHAnsi"/>
                <w:b/>
                <w:lang w:val="en-US"/>
              </w:rPr>
            </w:pPr>
            <w:r w:rsidRPr="0096205B">
              <w:rPr>
                <w:rFonts w:asciiTheme="minorHAnsi" w:hAnsiTheme="minorHAnsi"/>
                <w:b/>
                <w:lang w:val="en-US"/>
              </w:rPr>
              <w:t>Limitation</w:t>
            </w:r>
            <w:r w:rsidR="00B6074E" w:rsidRPr="0096205B">
              <w:rPr>
                <w:rFonts w:asciiTheme="minorHAnsi" w:hAnsiTheme="minorHAnsi"/>
                <w:b/>
                <w:lang w:val="en-US"/>
              </w:rPr>
              <w:t>s</w:t>
            </w:r>
            <w:r w:rsidRPr="0096205B">
              <w:rPr>
                <w:rFonts w:asciiTheme="minorHAnsi" w:hAnsiTheme="minorHAnsi"/>
                <w:b/>
                <w:lang w:val="en-US"/>
              </w:rPr>
              <w:t xml:space="preserve"> </w:t>
            </w:r>
          </w:p>
        </w:tc>
      </w:tr>
      <w:tr w:rsidR="00556420" w:rsidRPr="00F37ACD" w14:paraId="4568E201" w14:textId="77777777" w:rsidTr="00E416D3">
        <w:tc>
          <w:tcPr>
            <w:tcW w:w="1555" w:type="dxa"/>
          </w:tcPr>
          <w:p w14:paraId="55C1766F"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1. Climate change &amp; weather extremes</w:t>
            </w:r>
          </w:p>
        </w:tc>
        <w:tc>
          <w:tcPr>
            <w:tcW w:w="1559" w:type="dxa"/>
          </w:tcPr>
          <w:p w14:paraId="79E96E17"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Hazard (heat -/cold waves, droughts, precipitation)</w:t>
            </w:r>
          </w:p>
        </w:tc>
        <w:tc>
          <w:tcPr>
            <w:tcW w:w="1984" w:type="dxa"/>
          </w:tcPr>
          <w:p w14:paraId="0B316C88"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GB"/>
              </w:rPr>
              <w:t>Statistical non-parametric approach (percentile-based)</w:t>
            </w:r>
          </w:p>
        </w:tc>
        <w:tc>
          <w:tcPr>
            <w:tcW w:w="1843" w:type="dxa"/>
          </w:tcPr>
          <w:p w14:paraId="021D60C5"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GB"/>
              </w:rPr>
              <w:t>Robust assessment of historical  extreme events</w:t>
            </w:r>
          </w:p>
        </w:tc>
        <w:tc>
          <w:tcPr>
            <w:tcW w:w="2056" w:type="dxa"/>
          </w:tcPr>
          <w:p w14:paraId="3C16245B" w14:textId="2130169D"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Scenarios of climate extremes generally underestimated in climate models</w:t>
            </w:r>
          </w:p>
          <w:p w14:paraId="387D9925"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 xml:space="preserve">Uncertainty from large scale circulation patterns </w:t>
            </w:r>
          </w:p>
        </w:tc>
      </w:tr>
      <w:tr w:rsidR="00556420" w:rsidRPr="00F37ACD" w14:paraId="0DB4F515" w14:textId="77777777" w:rsidTr="00E416D3">
        <w:trPr>
          <w:trHeight w:val="504"/>
        </w:trPr>
        <w:tc>
          <w:tcPr>
            <w:tcW w:w="1555" w:type="dxa"/>
          </w:tcPr>
          <w:p w14:paraId="63B317BA"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2. Climate extremes &amp; crop yields</w:t>
            </w:r>
          </w:p>
        </w:tc>
        <w:tc>
          <w:tcPr>
            <w:tcW w:w="1559" w:type="dxa"/>
          </w:tcPr>
          <w:p w14:paraId="68A232D4"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Direct impacts</w:t>
            </w:r>
          </w:p>
        </w:tc>
        <w:tc>
          <w:tcPr>
            <w:tcW w:w="1984" w:type="dxa"/>
          </w:tcPr>
          <w:p w14:paraId="3184DD50"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Relative yield damage based on non-parametric convex hull approach</w:t>
            </w:r>
          </w:p>
        </w:tc>
        <w:tc>
          <w:tcPr>
            <w:tcW w:w="1843" w:type="dxa"/>
          </w:tcPr>
          <w:p w14:paraId="512B07EC" w14:textId="652EEAE1"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 xml:space="preserve">Deals with complex climate extreme context </w:t>
            </w:r>
            <w:r w:rsidR="00317D68" w:rsidRPr="0096205B">
              <w:rPr>
                <w:rFonts w:asciiTheme="minorHAnsi" w:hAnsiTheme="minorHAnsi"/>
                <w:sz w:val="18"/>
                <w:szCs w:val="18"/>
                <w:lang w:val="en-US"/>
              </w:rPr>
              <w:t xml:space="preserve">from </w:t>
            </w:r>
            <w:r w:rsidRPr="0096205B">
              <w:rPr>
                <w:rFonts w:asciiTheme="minorHAnsi" w:hAnsiTheme="minorHAnsi"/>
                <w:sz w:val="18"/>
                <w:szCs w:val="18"/>
                <w:lang w:val="en-US"/>
              </w:rPr>
              <w:t>(1) by “fuzzy” regression</w:t>
            </w:r>
          </w:p>
          <w:p w14:paraId="7ADBDBF9" w14:textId="77777777" w:rsidR="00556420" w:rsidRPr="0096205B" w:rsidRDefault="00556420" w:rsidP="00E416D3">
            <w:pPr>
              <w:spacing w:beforeLines="40" w:before="96" w:line="276" w:lineRule="auto"/>
              <w:jc w:val="left"/>
              <w:rPr>
                <w:rFonts w:asciiTheme="minorHAnsi" w:hAnsiTheme="minorHAnsi"/>
                <w:sz w:val="18"/>
                <w:szCs w:val="18"/>
                <w:lang w:val="en-US"/>
              </w:rPr>
            </w:pPr>
          </w:p>
        </w:tc>
        <w:tc>
          <w:tcPr>
            <w:tcW w:w="2056" w:type="dxa"/>
          </w:tcPr>
          <w:p w14:paraId="5F92C73B" w14:textId="77777777" w:rsidR="00556420" w:rsidRPr="0096205B" w:rsidRDefault="00556420" w:rsidP="00E416D3">
            <w:pPr>
              <w:spacing w:beforeLines="40" w:before="96" w:line="276" w:lineRule="auto"/>
              <w:jc w:val="left"/>
              <w:rPr>
                <w:rFonts w:asciiTheme="minorHAnsi" w:hAnsiTheme="minorHAnsi"/>
                <w:b/>
                <w:sz w:val="18"/>
                <w:szCs w:val="18"/>
                <w:lang w:val="en-US"/>
              </w:rPr>
            </w:pPr>
            <w:r w:rsidRPr="0096205B">
              <w:rPr>
                <w:rFonts w:asciiTheme="minorHAnsi" w:hAnsiTheme="minorHAnsi"/>
                <w:b/>
                <w:sz w:val="18"/>
                <w:szCs w:val="18"/>
                <w:lang w:val="en-US"/>
              </w:rPr>
              <w:t xml:space="preserve">Crop data limitations </w:t>
            </w:r>
          </w:p>
          <w:p w14:paraId="1CF2124E" w14:textId="2682E209" w:rsidR="00556420" w:rsidRPr="0096205B" w:rsidRDefault="002F656A" w:rsidP="00B6074E">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Lack of insight</w:t>
            </w:r>
            <w:r w:rsidR="00556420" w:rsidRPr="0096205B">
              <w:rPr>
                <w:rFonts w:asciiTheme="minorHAnsi" w:hAnsiTheme="minorHAnsi"/>
                <w:sz w:val="18"/>
                <w:szCs w:val="18"/>
                <w:lang w:val="en-US"/>
              </w:rPr>
              <w:t>s</w:t>
            </w:r>
            <w:r w:rsidRPr="0096205B">
              <w:rPr>
                <w:rFonts w:asciiTheme="minorHAnsi" w:hAnsiTheme="minorHAnsi"/>
                <w:sz w:val="18"/>
                <w:szCs w:val="18"/>
                <w:lang w:val="en-US"/>
              </w:rPr>
              <w:t xml:space="preserve"> </w:t>
            </w:r>
            <w:r w:rsidR="00556420" w:rsidRPr="0096205B">
              <w:rPr>
                <w:rFonts w:asciiTheme="minorHAnsi" w:hAnsiTheme="minorHAnsi"/>
                <w:sz w:val="18"/>
                <w:szCs w:val="18"/>
                <w:lang w:val="en-US"/>
              </w:rPr>
              <w:t xml:space="preserve">in compound &amp; more complex climate extreme effects </w:t>
            </w:r>
          </w:p>
        </w:tc>
      </w:tr>
      <w:tr w:rsidR="00556420" w:rsidRPr="00F37ACD" w14:paraId="6885FAB5" w14:textId="77777777" w:rsidTr="00E416D3">
        <w:tc>
          <w:tcPr>
            <w:tcW w:w="1555" w:type="dxa"/>
          </w:tcPr>
          <w:p w14:paraId="722AE9B0"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3. Climate affected crop yields &amp; shocks in production</w:t>
            </w:r>
          </w:p>
        </w:tc>
        <w:tc>
          <w:tcPr>
            <w:tcW w:w="1559" w:type="dxa"/>
          </w:tcPr>
          <w:p w14:paraId="7353F494"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Direct impacts (shock)</w:t>
            </w:r>
          </w:p>
        </w:tc>
        <w:tc>
          <w:tcPr>
            <w:tcW w:w="1984" w:type="dxa"/>
          </w:tcPr>
          <w:p w14:paraId="76DAC47A"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Logistic regression analysis of climate extremes and extreme production losses</w:t>
            </w:r>
          </w:p>
        </w:tc>
        <w:tc>
          <w:tcPr>
            <w:tcW w:w="1843" w:type="dxa"/>
          </w:tcPr>
          <w:p w14:paraId="41B0801F" w14:textId="14FB8513"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 xml:space="preserve">Insights in EU hotspots of production losses based on yield damages </w:t>
            </w:r>
            <w:r w:rsidR="00317D68" w:rsidRPr="0096205B">
              <w:rPr>
                <w:rFonts w:asciiTheme="minorHAnsi" w:hAnsiTheme="minorHAnsi"/>
                <w:sz w:val="18"/>
                <w:szCs w:val="18"/>
                <w:lang w:val="en-US"/>
              </w:rPr>
              <w:t xml:space="preserve">from </w:t>
            </w:r>
            <w:r w:rsidRPr="0096205B">
              <w:rPr>
                <w:rFonts w:asciiTheme="minorHAnsi" w:hAnsiTheme="minorHAnsi"/>
                <w:sz w:val="18"/>
                <w:szCs w:val="18"/>
                <w:lang w:val="en-US"/>
              </w:rPr>
              <w:t>(2)</w:t>
            </w:r>
          </w:p>
        </w:tc>
        <w:tc>
          <w:tcPr>
            <w:tcW w:w="2056" w:type="dxa"/>
          </w:tcPr>
          <w:p w14:paraId="2B2FEC38" w14:textId="2ED159BA"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Other production factors (i.e. farm heterogeneit</w:t>
            </w:r>
            <w:r w:rsidR="002F656A" w:rsidRPr="0096205B">
              <w:rPr>
                <w:rFonts w:asciiTheme="minorHAnsi" w:hAnsiTheme="minorHAnsi"/>
                <w:sz w:val="18"/>
                <w:szCs w:val="18"/>
                <w:lang w:val="en-US"/>
              </w:rPr>
              <w:t>y, farm management etc.) not taken into account</w:t>
            </w:r>
          </w:p>
        </w:tc>
      </w:tr>
      <w:tr w:rsidR="00556420" w:rsidRPr="00F37ACD" w14:paraId="195CFD1B" w14:textId="77777777" w:rsidTr="00E416D3">
        <w:tc>
          <w:tcPr>
            <w:tcW w:w="1555" w:type="dxa"/>
          </w:tcPr>
          <w:p w14:paraId="76EFCDD6"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4. Biophysical supply shocks &amp; supply chain impacts</w:t>
            </w:r>
          </w:p>
        </w:tc>
        <w:tc>
          <w:tcPr>
            <w:tcW w:w="1559" w:type="dxa"/>
          </w:tcPr>
          <w:p w14:paraId="3172AD75" w14:textId="75A14540" w:rsidR="00B6074E"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Indirect impacts</w:t>
            </w:r>
          </w:p>
          <w:p w14:paraId="68B89402" w14:textId="5C4A8239"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Mitigation strategy</w:t>
            </w:r>
          </w:p>
          <w:p w14:paraId="0C1307F1"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Resilience</w:t>
            </w:r>
          </w:p>
        </w:tc>
        <w:tc>
          <w:tcPr>
            <w:tcW w:w="1984" w:type="dxa"/>
          </w:tcPr>
          <w:p w14:paraId="51245BA7"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 xml:space="preserve">Quantitative analysis of shock allocation to users (supply perspective)  </w:t>
            </w:r>
          </w:p>
          <w:p w14:paraId="7ADCEADC"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Quantitative analysis of shock absorption (use perspective)</w:t>
            </w:r>
          </w:p>
        </w:tc>
        <w:tc>
          <w:tcPr>
            <w:tcW w:w="1843" w:type="dxa"/>
          </w:tcPr>
          <w:p w14:paraId="082AE7EC" w14:textId="160C3CF4" w:rsidR="00556420" w:rsidRPr="0096205B" w:rsidRDefault="00556420" w:rsidP="00B6074E">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 xml:space="preserve">Soft-linking production damages </w:t>
            </w:r>
            <w:r w:rsidR="00317D68" w:rsidRPr="0096205B">
              <w:rPr>
                <w:rFonts w:asciiTheme="minorHAnsi" w:hAnsiTheme="minorHAnsi"/>
                <w:sz w:val="18"/>
                <w:szCs w:val="18"/>
                <w:lang w:val="en-US"/>
              </w:rPr>
              <w:t xml:space="preserve">from </w:t>
            </w:r>
            <w:r w:rsidRPr="0096205B">
              <w:rPr>
                <w:rFonts w:asciiTheme="minorHAnsi" w:hAnsiTheme="minorHAnsi"/>
                <w:sz w:val="18"/>
                <w:szCs w:val="18"/>
                <w:lang w:val="en-US"/>
              </w:rPr>
              <w:t>(3) with biophysical supply-use tables (FABIO &amp; FORBIO</w:t>
            </w:r>
            <w:r w:rsidR="00B6074E" w:rsidRPr="0096205B">
              <w:rPr>
                <w:rFonts w:asciiTheme="minorHAnsi" w:hAnsiTheme="minorHAnsi"/>
                <w:sz w:val="18"/>
                <w:szCs w:val="18"/>
                <w:lang w:val="en-US"/>
              </w:rPr>
              <w:t xml:space="preserve"> models</w:t>
            </w:r>
            <w:r w:rsidRPr="0096205B">
              <w:rPr>
                <w:rFonts w:asciiTheme="minorHAnsi" w:hAnsiTheme="minorHAnsi"/>
                <w:sz w:val="18"/>
                <w:szCs w:val="18"/>
                <w:lang w:val="en-US"/>
              </w:rPr>
              <w:t>)</w:t>
            </w:r>
          </w:p>
        </w:tc>
        <w:tc>
          <w:tcPr>
            <w:tcW w:w="2056" w:type="dxa"/>
          </w:tcPr>
          <w:p w14:paraId="710FEEB8"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Uncertainty in use of inputs (FAO-based)</w:t>
            </w:r>
          </w:p>
          <w:p w14:paraId="0B460C92" w14:textId="448D0172" w:rsidR="00556420" w:rsidRPr="0096205B" w:rsidRDefault="00556420" w:rsidP="00B6074E">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Relation climate extremes uncertain (database limitations, concordance &amp;  aggregation issues)</w:t>
            </w:r>
          </w:p>
        </w:tc>
      </w:tr>
      <w:tr w:rsidR="00556420" w:rsidRPr="00F37ACD" w14:paraId="0F23C16F" w14:textId="77777777" w:rsidTr="00E416D3">
        <w:tc>
          <w:tcPr>
            <w:tcW w:w="1555" w:type="dxa"/>
          </w:tcPr>
          <w:p w14:paraId="1F66B3E7"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lastRenderedPageBreak/>
              <w:t>5. Biophysical supply shocks &amp; economic supply chain impacts</w:t>
            </w:r>
          </w:p>
        </w:tc>
        <w:tc>
          <w:tcPr>
            <w:tcW w:w="1559" w:type="dxa"/>
          </w:tcPr>
          <w:p w14:paraId="42105625"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Direct &amp; indirect impacts</w:t>
            </w:r>
          </w:p>
          <w:p w14:paraId="07C5B03F"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Mitigation strategy</w:t>
            </w:r>
          </w:p>
          <w:p w14:paraId="46071C74"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Resilience</w:t>
            </w:r>
          </w:p>
        </w:tc>
        <w:tc>
          <w:tcPr>
            <w:tcW w:w="1984" w:type="dxa"/>
          </w:tcPr>
          <w:p w14:paraId="19DB777E" w14:textId="7D8B0C4A"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Multi</w:t>
            </w:r>
            <w:r w:rsidR="00B6074E" w:rsidRPr="0096205B">
              <w:rPr>
                <w:rFonts w:asciiTheme="minorHAnsi" w:hAnsiTheme="minorHAnsi"/>
                <w:sz w:val="18"/>
                <w:szCs w:val="18"/>
                <w:lang w:val="en-US"/>
              </w:rPr>
              <w:t>-</w:t>
            </w:r>
            <w:r w:rsidRPr="0096205B">
              <w:rPr>
                <w:rFonts w:asciiTheme="minorHAnsi" w:hAnsiTheme="minorHAnsi"/>
                <w:sz w:val="18"/>
                <w:szCs w:val="18"/>
                <w:lang w:val="en-US"/>
              </w:rPr>
              <w:t>regional supply use tables (MRSUT)</w:t>
            </w:r>
          </w:p>
          <w:p w14:paraId="1383DF17"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Biophysical impact matrix</w:t>
            </w:r>
          </w:p>
          <w:p w14:paraId="45121F51"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Leontief multiplier</w:t>
            </w:r>
          </w:p>
          <w:p w14:paraId="63483579"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Scenario analysis</w:t>
            </w:r>
          </w:p>
        </w:tc>
        <w:tc>
          <w:tcPr>
            <w:tcW w:w="1843" w:type="dxa"/>
          </w:tcPr>
          <w:p w14:paraId="643854FF"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Soft-linking biophysical and economic models</w:t>
            </w:r>
          </w:p>
          <w:p w14:paraId="6021A602"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Shock replacement allowed in Leontief production function</w:t>
            </w:r>
          </w:p>
        </w:tc>
        <w:tc>
          <w:tcPr>
            <w:tcW w:w="2056" w:type="dxa"/>
          </w:tcPr>
          <w:p w14:paraId="05EA7FBC"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Uncertainties in regional SUT estimation procedures</w:t>
            </w:r>
          </w:p>
          <w:p w14:paraId="1032FD15"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Lack of price function in shocked commodity markets</w:t>
            </w:r>
          </w:p>
        </w:tc>
      </w:tr>
      <w:tr w:rsidR="00556420" w:rsidRPr="00F37ACD" w14:paraId="36683F60" w14:textId="77777777" w:rsidTr="00E416D3">
        <w:tc>
          <w:tcPr>
            <w:tcW w:w="1555" w:type="dxa"/>
          </w:tcPr>
          <w:p w14:paraId="69C078A4"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6. Biophysical shocks  &amp; vulnerability and resilience in society</w:t>
            </w:r>
          </w:p>
        </w:tc>
        <w:tc>
          <w:tcPr>
            <w:tcW w:w="1559" w:type="dxa"/>
          </w:tcPr>
          <w:p w14:paraId="17E12A0F"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Impacts</w:t>
            </w:r>
          </w:p>
          <w:p w14:paraId="34174C4E"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Vulnerability</w:t>
            </w:r>
          </w:p>
          <w:p w14:paraId="7CD7116B"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Adaptation</w:t>
            </w:r>
          </w:p>
        </w:tc>
        <w:tc>
          <w:tcPr>
            <w:tcW w:w="1984" w:type="dxa"/>
          </w:tcPr>
          <w:p w14:paraId="61C421D7" w14:textId="286EB0C8" w:rsidR="00556420" w:rsidRPr="0096205B" w:rsidRDefault="00556420" w:rsidP="00B6074E">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 xml:space="preserve">Hybrid </w:t>
            </w:r>
            <w:r w:rsidR="00914EB1" w:rsidRPr="0096205B">
              <w:rPr>
                <w:rFonts w:asciiTheme="minorHAnsi" w:hAnsiTheme="minorHAnsi"/>
                <w:sz w:val="18"/>
                <w:szCs w:val="18"/>
                <w:lang w:val="en-US"/>
              </w:rPr>
              <w:t>agent-based</w:t>
            </w:r>
            <w:r w:rsidRPr="0096205B">
              <w:rPr>
                <w:rFonts w:asciiTheme="minorHAnsi" w:hAnsiTheme="minorHAnsi"/>
                <w:sz w:val="18"/>
                <w:szCs w:val="18"/>
                <w:lang w:val="en-US"/>
              </w:rPr>
              <w:t xml:space="preserve"> model</w:t>
            </w:r>
            <w:r w:rsidR="00B6074E" w:rsidRPr="0096205B">
              <w:rPr>
                <w:rFonts w:asciiTheme="minorHAnsi" w:hAnsiTheme="minorHAnsi"/>
                <w:sz w:val="18"/>
                <w:szCs w:val="18"/>
                <w:lang w:val="en-US"/>
              </w:rPr>
              <w:t xml:space="preserve"> with sub-national detail</w:t>
            </w:r>
            <w:r w:rsidRPr="0096205B">
              <w:rPr>
                <w:rFonts w:asciiTheme="minorHAnsi" w:hAnsiTheme="minorHAnsi"/>
                <w:sz w:val="18"/>
                <w:szCs w:val="18"/>
                <w:lang w:val="en-US"/>
              </w:rPr>
              <w:t>: agent interactions constrained by input-output relations</w:t>
            </w:r>
          </w:p>
        </w:tc>
        <w:tc>
          <w:tcPr>
            <w:tcW w:w="1843" w:type="dxa"/>
          </w:tcPr>
          <w:p w14:paraId="3C532B91"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Insights in heterogeneous impacts, vulnera-bilities and agent responses after shock simulation</w:t>
            </w:r>
          </w:p>
        </w:tc>
        <w:tc>
          <w:tcPr>
            <w:tcW w:w="2056" w:type="dxa"/>
          </w:tcPr>
          <w:p w14:paraId="5DBB3A2F"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Lack of price function to market shocks</w:t>
            </w:r>
          </w:p>
          <w:p w14:paraId="72B3F51D"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Interregional trade underrepresented</w:t>
            </w:r>
          </w:p>
          <w:p w14:paraId="7CCF43C8"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Lack of heuristic behavioral rules in  shocked bioeconomy</w:t>
            </w:r>
          </w:p>
        </w:tc>
      </w:tr>
      <w:tr w:rsidR="00556420" w:rsidRPr="00F37ACD" w14:paraId="1D43493A" w14:textId="77777777" w:rsidTr="00E416D3">
        <w:tc>
          <w:tcPr>
            <w:tcW w:w="1555" w:type="dxa"/>
          </w:tcPr>
          <w:p w14:paraId="5854191F"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7. Bioeonomy transition paths &amp; climate change mitigation</w:t>
            </w:r>
          </w:p>
        </w:tc>
        <w:tc>
          <w:tcPr>
            <w:tcW w:w="1559" w:type="dxa"/>
          </w:tcPr>
          <w:p w14:paraId="2D548C89"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Mitigation</w:t>
            </w:r>
          </w:p>
          <w:p w14:paraId="1FA0282E" w14:textId="77777777" w:rsidR="00556420" w:rsidRPr="0096205B" w:rsidRDefault="00556420" w:rsidP="00E416D3">
            <w:pPr>
              <w:spacing w:beforeLines="40" w:before="96" w:line="276" w:lineRule="auto"/>
              <w:jc w:val="left"/>
              <w:rPr>
                <w:rFonts w:asciiTheme="minorHAnsi" w:hAnsiTheme="minorHAnsi"/>
                <w:sz w:val="18"/>
                <w:szCs w:val="18"/>
                <w:lang w:val="en-US"/>
              </w:rPr>
            </w:pPr>
          </w:p>
        </w:tc>
        <w:tc>
          <w:tcPr>
            <w:tcW w:w="1984" w:type="dxa"/>
          </w:tcPr>
          <w:p w14:paraId="5E324054"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Carbon accounting</w:t>
            </w:r>
          </w:p>
          <w:p w14:paraId="0CC2B5A9" w14:textId="2AFC0CDA"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Env</w:t>
            </w:r>
            <w:r w:rsidR="00B6074E" w:rsidRPr="0096205B">
              <w:rPr>
                <w:rFonts w:asciiTheme="minorHAnsi" w:hAnsiTheme="minorHAnsi"/>
                <w:sz w:val="18"/>
                <w:szCs w:val="18"/>
                <w:lang w:val="en-US"/>
              </w:rPr>
              <w:t>ironmentally</w:t>
            </w:r>
            <w:r w:rsidRPr="0096205B">
              <w:rPr>
                <w:rFonts w:asciiTheme="minorHAnsi" w:hAnsiTheme="minorHAnsi"/>
                <w:sz w:val="18"/>
                <w:szCs w:val="18"/>
                <w:lang w:val="en-US"/>
              </w:rPr>
              <w:t xml:space="preserve"> extended input-output modeling</w:t>
            </w:r>
          </w:p>
        </w:tc>
        <w:tc>
          <w:tcPr>
            <w:tcW w:w="1843" w:type="dxa"/>
          </w:tcPr>
          <w:p w14:paraId="24BFC387"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 xml:space="preserve">Contextualised bioeconomy strategies &amp; impact assessments </w:t>
            </w:r>
          </w:p>
        </w:tc>
        <w:tc>
          <w:tcPr>
            <w:tcW w:w="2056" w:type="dxa"/>
          </w:tcPr>
          <w:p w14:paraId="6BBCCF2F"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Large number of assumptions</w:t>
            </w:r>
          </w:p>
          <w:p w14:paraId="53952F45" w14:textId="7B8E0BF1"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 xml:space="preserve">Lack of investment </w:t>
            </w:r>
            <w:r w:rsidR="00317D68" w:rsidRPr="0096205B">
              <w:rPr>
                <w:rFonts w:asciiTheme="minorHAnsi" w:hAnsiTheme="minorHAnsi"/>
                <w:sz w:val="18"/>
                <w:szCs w:val="18"/>
                <w:lang w:val="en-US"/>
              </w:rPr>
              <w:t>&amp;</w:t>
            </w:r>
            <w:r w:rsidR="00B6074E" w:rsidRPr="0096205B">
              <w:rPr>
                <w:rFonts w:asciiTheme="minorHAnsi" w:hAnsiTheme="minorHAnsi"/>
                <w:sz w:val="18"/>
                <w:szCs w:val="18"/>
                <w:lang w:val="en-US"/>
              </w:rPr>
              <w:t xml:space="preserve"> </w:t>
            </w:r>
            <w:r w:rsidR="00317D68" w:rsidRPr="0096205B">
              <w:rPr>
                <w:rFonts w:asciiTheme="minorHAnsi" w:hAnsiTheme="minorHAnsi"/>
                <w:sz w:val="18"/>
                <w:szCs w:val="18"/>
                <w:lang w:val="en-US"/>
              </w:rPr>
              <w:t xml:space="preserve">governance </w:t>
            </w:r>
            <w:r w:rsidRPr="0096205B">
              <w:rPr>
                <w:rFonts w:asciiTheme="minorHAnsi" w:hAnsiTheme="minorHAnsi"/>
                <w:sz w:val="18"/>
                <w:szCs w:val="18"/>
                <w:lang w:val="en-US"/>
              </w:rPr>
              <w:t xml:space="preserve">perspective </w:t>
            </w:r>
          </w:p>
        </w:tc>
      </w:tr>
      <w:tr w:rsidR="00556420" w:rsidRPr="0096205B" w14:paraId="2DF65631" w14:textId="77777777" w:rsidTr="00E416D3">
        <w:tc>
          <w:tcPr>
            <w:tcW w:w="1555" w:type="dxa"/>
          </w:tcPr>
          <w:p w14:paraId="395D03C6"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8. Bioeconomy transition paths &amp; SDGs</w:t>
            </w:r>
          </w:p>
        </w:tc>
        <w:tc>
          <w:tcPr>
            <w:tcW w:w="1559" w:type="dxa"/>
          </w:tcPr>
          <w:p w14:paraId="40668444"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Adaptation</w:t>
            </w:r>
          </w:p>
          <w:p w14:paraId="37ED0D87"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Trade-offs</w:t>
            </w:r>
          </w:p>
          <w:p w14:paraId="1C2CD24E"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Resilience</w:t>
            </w:r>
          </w:p>
        </w:tc>
        <w:tc>
          <w:tcPr>
            <w:tcW w:w="1984" w:type="dxa"/>
          </w:tcPr>
          <w:p w14:paraId="7E8CC124" w14:textId="676E8566" w:rsidR="00556420" w:rsidRPr="0096205B" w:rsidRDefault="00556420" w:rsidP="00317D68">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SDG-b</w:t>
            </w:r>
            <w:r w:rsidR="00317D68" w:rsidRPr="0096205B">
              <w:rPr>
                <w:rFonts w:asciiTheme="minorHAnsi" w:hAnsiTheme="minorHAnsi"/>
                <w:sz w:val="18"/>
                <w:szCs w:val="18"/>
                <w:lang w:val="en-US"/>
              </w:rPr>
              <w:t xml:space="preserve">ased multi-criteria assessment </w:t>
            </w:r>
            <w:r w:rsidRPr="0096205B">
              <w:rPr>
                <w:rFonts w:asciiTheme="minorHAnsi" w:hAnsiTheme="minorHAnsi"/>
                <w:sz w:val="18"/>
                <w:szCs w:val="18"/>
                <w:lang w:val="en-US"/>
              </w:rPr>
              <w:t>for bioeconomy strategies</w:t>
            </w:r>
          </w:p>
        </w:tc>
        <w:tc>
          <w:tcPr>
            <w:tcW w:w="1843" w:type="dxa"/>
          </w:tcPr>
          <w:p w14:paraId="78DA74DD"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Focus on synergies &amp; climate change mitigation</w:t>
            </w:r>
          </w:p>
        </w:tc>
        <w:tc>
          <w:tcPr>
            <w:tcW w:w="2056" w:type="dxa"/>
          </w:tcPr>
          <w:p w14:paraId="6FC24CFA" w14:textId="77777777" w:rsidR="00556420" w:rsidRPr="0096205B" w:rsidRDefault="00556420" w:rsidP="00E416D3">
            <w:pPr>
              <w:spacing w:beforeLines="40" w:before="96" w:line="276" w:lineRule="auto"/>
              <w:jc w:val="left"/>
              <w:rPr>
                <w:rFonts w:asciiTheme="minorHAnsi" w:hAnsiTheme="minorHAnsi"/>
                <w:sz w:val="18"/>
                <w:szCs w:val="18"/>
                <w:lang w:val="en-US"/>
              </w:rPr>
            </w:pPr>
            <w:r w:rsidRPr="0096205B">
              <w:rPr>
                <w:rFonts w:asciiTheme="minorHAnsi" w:hAnsiTheme="minorHAnsi"/>
                <w:sz w:val="18"/>
                <w:szCs w:val="18"/>
                <w:lang w:val="en-US"/>
              </w:rPr>
              <w:t>High level of abstraction</w:t>
            </w:r>
          </w:p>
          <w:p w14:paraId="5B38D2A8" w14:textId="6FD1E2AB" w:rsidR="00556420" w:rsidRPr="0096205B" w:rsidRDefault="00556420" w:rsidP="00E416D3">
            <w:pPr>
              <w:spacing w:beforeLines="40" w:before="96" w:line="276" w:lineRule="auto"/>
              <w:jc w:val="left"/>
              <w:rPr>
                <w:rFonts w:asciiTheme="minorHAnsi" w:hAnsiTheme="minorHAnsi"/>
                <w:sz w:val="18"/>
                <w:szCs w:val="18"/>
                <w:lang w:val="en-US"/>
              </w:rPr>
            </w:pPr>
          </w:p>
        </w:tc>
      </w:tr>
    </w:tbl>
    <w:p w14:paraId="75774F53" w14:textId="77777777" w:rsidR="00F833C3" w:rsidRPr="0096205B" w:rsidRDefault="00F833C3" w:rsidP="00556420">
      <w:pPr>
        <w:spacing w:after="0"/>
        <w:rPr>
          <w:rFonts w:asciiTheme="minorHAnsi" w:hAnsiTheme="minorHAnsi"/>
          <w:lang w:val="en-US"/>
        </w:rPr>
      </w:pPr>
    </w:p>
    <w:p w14:paraId="68E9EB14" w14:textId="77777777" w:rsidR="00F833C3" w:rsidRPr="0096205B" w:rsidRDefault="00F833C3" w:rsidP="005463F3">
      <w:pPr>
        <w:pStyle w:val="berschrift2BCP"/>
        <w:rPr>
          <w:rFonts w:asciiTheme="minorHAnsi" w:hAnsiTheme="minorHAnsi"/>
          <w:lang w:val="en-US"/>
        </w:rPr>
      </w:pPr>
      <w:bookmarkStart w:id="84" w:name="_Toc126578635"/>
      <w:r w:rsidRPr="0096205B">
        <w:rPr>
          <w:rFonts w:asciiTheme="minorHAnsi" w:hAnsiTheme="minorHAnsi"/>
          <w:lang w:val="en-US"/>
        </w:rPr>
        <w:t xml:space="preserve">9.2 </w:t>
      </w:r>
      <w:r w:rsidRPr="0096205B">
        <w:rPr>
          <w:rFonts w:asciiTheme="minorHAnsi" w:hAnsiTheme="minorHAnsi"/>
        </w:rPr>
        <w:t>Summary of results and their potential use</w:t>
      </w:r>
      <w:bookmarkEnd w:id="84"/>
    </w:p>
    <w:p w14:paraId="04138EAF" w14:textId="5F8F2B5B" w:rsidR="00E77E8A" w:rsidRPr="0096205B" w:rsidRDefault="00E77E8A" w:rsidP="00E77E8A">
      <w:pPr>
        <w:rPr>
          <w:rFonts w:asciiTheme="minorHAnsi" w:hAnsiTheme="minorHAnsi"/>
          <w:lang w:val="en-GB"/>
        </w:rPr>
      </w:pPr>
      <w:r w:rsidRPr="0096205B">
        <w:rPr>
          <w:rFonts w:asciiTheme="minorHAnsi" w:hAnsiTheme="minorHAnsi"/>
          <w:lang w:val="en-US"/>
        </w:rPr>
        <w:t>Table 9.2</w:t>
      </w:r>
      <w:r w:rsidR="00BB6790" w:rsidRPr="0096205B">
        <w:rPr>
          <w:rFonts w:asciiTheme="minorHAnsi" w:hAnsiTheme="minorHAnsi"/>
          <w:lang w:val="en-US"/>
        </w:rPr>
        <w:t xml:space="preserve"> gives an overview</w:t>
      </w:r>
      <w:r w:rsidR="00F833C3" w:rsidRPr="0096205B">
        <w:rPr>
          <w:rFonts w:asciiTheme="minorHAnsi" w:hAnsiTheme="minorHAnsi"/>
          <w:lang w:val="en-US"/>
        </w:rPr>
        <w:t xml:space="preserve"> of the project’s </w:t>
      </w:r>
      <w:r w:rsidR="00BB6790" w:rsidRPr="0096205B">
        <w:rPr>
          <w:rFonts w:asciiTheme="minorHAnsi" w:hAnsiTheme="minorHAnsi"/>
          <w:lang w:val="en-US"/>
        </w:rPr>
        <w:t xml:space="preserve">main </w:t>
      </w:r>
      <w:r w:rsidR="00F833C3" w:rsidRPr="0096205B">
        <w:rPr>
          <w:rFonts w:asciiTheme="minorHAnsi" w:hAnsiTheme="minorHAnsi"/>
          <w:lang w:val="en-US"/>
        </w:rPr>
        <w:t>results, key insights and their potential applicat</w:t>
      </w:r>
      <w:r w:rsidR="00BB6790" w:rsidRPr="0096205B">
        <w:rPr>
          <w:rFonts w:asciiTheme="minorHAnsi" w:hAnsiTheme="minorHAnsi"/>
          <w:lang w:val="en-US"/>
        </w:rPr>
        <w:t>ions</w:t>
      </w:r>
      <w:r w:rsidR="00116825" w:rsidRPr="0096205B">
        <w:rPr>
          <w:rFonts w:asciiTheme="minorHAnsi" w:hAnsiTheme="minorHAnsi"/>
          <w:lang w:val="en-US"/>
        </w:rPr>
        <w:t xml:space="preserve"> in a bioeconomy transition context</w:t>
      </w:r>
      <w:r w:rsidR="00F833C3" w:rsidRPr="0096205B">
        <w:rPr>
          <w:rFonts w:asciiTheme="minorHAnsi" w:hAnsiTheme="minorHAnsi"/>
          <w:lang w:val="en-US"/>
        </w:rPr>
        <w:t xml:space="preserve">. </w:t>
      </w:r>
      <w:r w:rsidRPr="0096205B">
        <w:rPr>
          <w:rFonts w:asciiTheme="minorHAnsi" w:hAnsiTheme="minorHAnsi"/>
          <w:lang w:val="en-US"/>
        </w:rPr>
        <w:t xml:space="preserve">In terms of </w:t>
      </w:r>
      <w:r w:rsidR="00BB6790" w:rsidRPr="0096205B">
        <w:rPr>
          <w:rFonts w:asciiTheme="minorHAnsi" w:hAnsiTheme="minorHAnsi"/>
          <w:lang w:val="en-US"/>
        </w:rPr>
        <w:t xml:space="preserve">main </w:t>
      </w:r>
      <w:r w:rsidRPr="0096205B">
        <w:rPr>
          <w:rFonts w:asciiTheme="minorHAnsi" w:hAnsiTheme="minorHAnsi"/>
          <w:lang w:val="en-US"/>
        </w:rPr>
        <w:t xml:space="preserve">results, we find that </w:t>
      </w:r>
      <w:r w:rsidR="00116825" w:rsidRPr="0096205B">
        <w:rPr>
          <w:rFonts w:asciiTheme="minorHAnsi" w:hAnsiTheme="minorHAnsi"/>
          <w:lang w:val="en-US"/>
        </w:rPr>
        <w:t xml:space="preserve">weather </w:t>
      </w:r>
      <w:r w:rsidRPr="0096205B">
        <w:rPr>
          <w:rFonts w:asciiTheme="minorHAnsi" w:hAnsiTheme="minorHAnsi"/>
          <w:lang w:val="en-GB"/>
        </w:rPr>
        <w:t>extremes are becoming more frequent, persistent and co-occuring across Europe and that trend will intensify, depending on climate change scenario</w:t>
      </w:r>
      <w:r w:rsidR="00BE155A" w:rsidRPr="0096205B">
        <w:rPr>
          <w:rFonts w:asciiTheme="minorHAnsi" w:hAnsiTheme="minorHAnsi"/>
          <w:lang w:val="en-GB"/>
        </w:rPr>
        <w:t>s. There is strong</w:t>
      </w:r>
      <w:r w:rsidRPr="0096205B">
        <w:rPr>
          <w:rFonts w:asciiTheme="minorHAnsi" w:hAnsiTheme="minorHAnsi"/>
          <w:lang w:val="en-GB"/>
        </w:rPr>
        <w:t xml:space="preserve"> evidence that these weather extremes translate into yield losses and resulting production losses. Absolute impacts in terms of production losses are concentrated in some major production countries, such as France, Germany and Poland. Some past weather extremes, most notably in the year 2003, caused losses with regard to many crops simultaneously, of around 10% of production across the EU. </w:t>
      </w:r>
      <w:r w:rsidR="00307B22">
        <w:rPr>
          <w:rFonts w:asciiTheme="minorHAnsi" w:hAnsiTheme="minorHAnsi"/>
          <w:lang w:val="en-GB"/>
        </w:rPr>
        <w:t xml:space="preserve">Our analyses also </w:t>
      </w:r>
      <w:r w:rsidR="00D81D44">
        <w:rPr>
          <w:rFonts w:asciiTheme="minorHAnsi" w:hAnsiTheme="minorHAnsi"/>
          <w:lang w:val="en-GB"/>
        </w:rPr>
        <w:t xml:space="preserve">show that </w:t>
      </w:r>
      <w:r w:rsidR="00307B22">
        <w:rPr>
          <w:rFonts w:asciiTheme="minorHAnsi" w:hAnsiTheme="minorHAnsi"/>
          <w:lang w:val="en-GB"/>
        </w:rPr>
        <w:t xml:space="preserve">livestock sectors, oilseed processing and alcohol production (bioethanol), as well as final demand, are significantly affected by climate extremes. </w:t>
      </w:r>
      <w:r w:rsidRPr="0096205B">
        <w:rPr>
          <w:rFonts w:asciiTheme="minorHAnsi" w:hAnsiTheme="minorHAnsi"/>
          <w:lang w:val="en-GB"/>
        </w:rPr>
        <w:t xml:space="preserve">This poses an increasing </w:t>
      </w:r>
      <w:r w:rsidR="00411DF9" w:rsidRPr="0096205B">
        <w:rPr>
          <w:rFonts w:asciiTheme="minorHAnsi" w:hAnsiTheme="minorHAnsi"/>
          <w:lang w:val="en-GB"/>
        </w:rPr>
        <w:t>challenge and increases vulnerabilities</w:t>
      </w:r>
      <w:r w:rsidRPr="0096205B">
        <w:rPr>
          <w:rFonts w:asciiTheme="minorHAnsi" w:hAnsiTheme="minorHAnsi"/>
          <w:lang w:val="en-GB"/>
        </w:rPr>
        <w:t xml:space="preserve"> </w:t>
      </w:r>
      <w:r w:rsidR="00411DF9" w:rsidRPr="0096205B">
        <w:rPr>
          <w:rFonts w:asciiTheme="minorHAnsi" w:hAnsiTheme="minorHAnsi"/>
          <w:lang w:val="en-GB"/>
        </w:rPr>
        <w:t>with respect to</w:t>
      </w:r>
      <w:r w:rsidRPr="0096205B">
        <w:rPr>
          <w:rFonts w:asciiTheme="minorHAnsi" w:hAnsiTheme="minorHAnsi"/>
          <w:lang w:val="en-GB"/>
        </w:rPr>
        <w:t xml:space="preserve"> the expansion of the EU bioeconomy, which should receive much more attention. </w:t>
      </w:r>
    </w:p>
    <w:p w14:paraId="537DCF42" w14:textId="738CCA4F" w:rsidR="00E77E8A" w:rsidRPr="0096205B" w:rsidRDefault="00E77E8A" w:rsidP="00E77E8A">
      <w:pPr>
        <w:rPr>
          <w:rFonts w:asciiTheme="minorHAnsi" w:hAnsiTheme="minorHAnsi"/>
          <w:lang w:val="en-US"/>
        </w:rPr>
      </w:pPr>
      <w:r w:rsidRPr="0096205B">
        <w:rPr>
          <w:rFonts w:asciiTheme="minorHAnsi" w:hAnsiTheme="minorHAnsi"/>
          <w:lang w:val="en-GB"/>
        </w:rPr>
        <w:t>In addition to the biophysical effects, we also investigated direct and indirect monetary impacts of shocks caused by production losses in certain sectors and regions. With shock simulations and impact assessments of climate extremes, we found significant heterogeneity in climate extreme impacts on total output (up to 3.5% at the national level of Bulgaria). Breaking down this assessment to single NUTS2 regions shows even higher impacts of extreme years on production loss (up to around 20%). From the three investigated countries with regional detail, i.e. Germany, Austria and Spain, the latter seems particularly vulnerable to output loss. Regional supply shocks have been further assessed with a regionalised IO-ABM model, indicating higher vulnerability of agents that use higher levels of biomass (e.g. livestock</w:t>
      </w:r>
      <w:r w:rsidR="00BB6790" w:rsidRPr="0096205B">
        <w:rPr>
          <w:rFonts w:asciiTheme="minorHAnsi" w:hAnsiTheme="minorHAnsi"/>
          <w:lang w:val="en-GB"/>
        </w:rPr>
        <w:t xml:space="preserve"> sectors). Four distinct bioeconomy </w:t>
      </w:r>
      <w:r w:rsidR="00132537" w:rsidRPr="0096205B">
        <w:rPr>
          <w:rFonts w:asciiTheme="minorHAnsi" w:hAnsiTheme="minorHAnsi"/>
          <w:lang w:val="en-GB"/>
        </w:rPr>
        <w:lastRenderedPageBreak/>
        <w:t>bioeconomy transition paths</w:t>
      </w:r>
      <w:r w:rsidR="00BB6790" w:rsidRPr="0096205B">
        <w:rPr>
          <w:rFonts w:asciiTheme="minorHAnsi" w:hAnsiTheme="minorHAnsi"/>
          <w:lang w:val="en-GB"/>
        </w:rPr>
        <w:t xml:space="preserve"> have been developed </w:t>
      </w:r>
      <w:r w:rsidR="00132537" w:rsidRPr="0096205B">
        <w:rPr>
          <w:rFonts w:asciiTheme="minorHAnsi" w:hAnsiTheme="minorHAnsi"/>
          <w:lang w:val="en-GB"/>
        </w:rPr>
        <w:t>fo</w:t>
      </w:r>
      <w:r w:rsidR="00BB6790" w:rsidRPr="0096205B">
        <w:rPr>
          <w:rFonts w:asciiTheme="minorHAnsi" w:hAnsiTheme="minorHAnsi"/>
          <w:lang w:val="en-GB"/>
        </w:rPr>
        <w:t>r the Aus</w:t>
      </w:r>
      <w:r w:rsidR="00132537" w:rsidRPr="0096205B">
        <w:rPr>
          <w:rFonts w:asciiTheme="minorHAnsi" w:hAnsiTheme="minorHAnsi"/>
          <w:lang w:val="en-GB"/>
        </w:rPr>
        <w:t xml:space="preserve">trian regions, as well as </w:t>
      </w:r>
      <w:r w:rsidR="00BB6790" w:rsidRPr="0096205B">
        <w:rPr>
          <w:rFonts w:asciiTheme="minorHAnsi" w:hAnsiTheme="minorHAnsi"/>
          <w:lang w:val="en-GB"/>
        </w:rPr>
        <w:t>a multi-criteria assessment framework to assess (and address) synergies between bioeconomy strategies and the 2030 A</w:t>
      </w:r>
      <w:r w:rsidR="00132537" w:rsidRPr="0096205B">
        <w:rPr>
          <w:rFonts w:asciiTheme="minorHAnsi" w:hAnsiTheme="minorHAnsi"/>
          <w:lang w:val="en-GB"/>
        </w:rPr>
        <w:t>genda</w:t>
      </w:r>
      <w:r w:rsidR="00BB6790" w:rsidRPr="0096205B">
        <w:rPr>
          <w:rFonts w:asciiTheme="minorHAnsi" w:hAnsiTheme="minorHAnsi"/>
          <w:lang w:val="en-GB"/>
        </w:rPr>
        <w:t>.</w:t>
      </w:r>
    </w:p>
    <w:p w14:paraId="046498C4" w14:textId="44439CD6" w:rsidR="00E416D3" w:rsidRPr="0096205B" w:rsidRDefault="00E416D3" w:rsidP="001E2A80">
      <w:pPr>
        <w:pStyle w:val="Figurecaption"/>
        <w:rPr>
          <w:rFonts w:asciiTheme="minorHAnsi" w:hAnsiTheme="minorHAnsi"/>
        </w:rPr>
      </w:pPr>
      <w:r w:rsidRPr="0096205B">
        <w:rPr>
          <w:rFonts w:asciiTheme="minorHAnsi" w:hAnsiTheme="minorHAnsi"/>
        </w:rPr>
        <w:t>Table</w:t>
      </w:r>
      <w:r w:rsidR="00A944D7" w:rsidRPr="0096205B">
        <w:rPr>
          <w:rFonts w:asciiTheme="minorHAnsi" w:hAnsiTheme="minorHAnsi"/>
        </w:rPr>
        <w:t xml:space="preserve"> 9.2</w:t>
      </w:r>
      <w:r w:rsidRPr="0096205B">
        <w:rPr>
          <w:rFonts w:asciiTheme="minorHAnsi" w:hAnsiTheme="minorHAnsi"/>
        </w:rPr>
        <w:t>: Summary of BIOCLIMAPATHS results, key insights and their potential applications</w:t>
      </w:r>
      <w:r w:rsidR="003319BE" w:rsidRPr="0096205B">
        <w:rPr>
          <w:rFonts w:asciiTheme="minorHAnsi" w:hAnsiTheme="minorHAnsi"/>
        </w:rPr>
        <w:t xml:space="preserve"> (by Chapter)</w:t>
      </w:r>
    </w:p>
    <w:tbl>
      <w:tblPr>
        <w:tblStyle w:val="TableGrid"/>
        <w:tblW w:w="9209" w:type="dxa"/>
        <w:tblLook w:val="04A0" w:firstRow="1" w:lastRow="0" w:firstColumn="1" w:lastColumn="0" w:noHBand="0" w:noVBand="1"/>
      </w:tblPr>
      <w:tblGrid>
        <w:gridCol w:w="2689"/>
        <w:gridCol w:w="3402"/>
        <w:gridCol w:w="3118"/>
      </w:tblGrid>
      <w:tr w:rsidR="00F833C3" w:rsidRPr="0096205B" w14:paraId="2B59BBD2" w14:textId="77777777" w:rsidTr="00A02551">
        <w:tc>
          <w:tcPr>
            <w:tcW w:w="2689" w:type="dxa"/>
          </w:tcPr>
          <w:p w14:paraId="704AB2FD" w14:textId="77777777" w:rsidR="00F833C3" w:rsidRPr="0096205B" w:rsidRDefault="00F833C3" w:rsidP="009D08AB">
            <w:pPr>
              <w:spacing w:after="160" w:line="259" w:lineRule="auto"/>
              <w:rPr>
                <w:rFonts w:asciiTheme="minorHAnsi" w:hAnsiTheme="minorHAnsi"/>
                <w:b/>
                <w:lang w:val="en-GB"/>
              </w:rPr>
            </w:pPr>
            <w:r w:rsidRPr="0096205B">
              <w:rPr>
                <w:rFonts w:asciiTheme="minorHAnsi" w:hAnsiTheme="minorHAnsi"/>
                <w:b/>
                <w:lang w:val="en-GB"/>
              </w:rPr>
              <w:t>Results</w:t>
            </w:r>
          </w:p>
        </w:tc>
        <w:tc>
          <w:tcPr>
            <w:tcW w:w="3402" w:type="dxa"/>
          </w:tcPr>
          <w:p w14:paraId="7CC19070" w14:textId="77777777" w:rsidR="00F833C3" w:rsidRPr="0096205B" w:rsidRDefault="00F833C3" w:rsidP="009D08AB">
            <w:pPr>
              <w:spacing w:after="160" w:line="259" w:lineRule="auto"/>
              <w:rPr>
                <w:rFonts w:asciiTheme="minorHAnsi" w:hAnsiTheme="minorHAnsi"/>
                <w:b/>
                <w:lang w:val="en-GB"/>
              </w:rPr>
            </w:pPr>
            <w:r w:rsidRPr="0096205B">
              <w:rPr>
                <w:rFonts w:asciiTheme="minorHAnsi" w:hAnsiTheme="minorHAnsi"/>
                <w:b/>
                <w:lang w:val="en-GB"/>
              </w:rPr>
              <w:t>Key insights</w:t>
            </w:r>
          </w:p>
        </w:tc>
        <w:tc>
          <w:tcPr>
            <w:tcW w:w="3118" w:type="dxa"/>
          </w:tcPr>
          <w:p w14:paraId="28CF14B2" w14:textId="77777777" w:rsidR="00F833C3" w:rsidRPr="0096205B" w:rsidRDefault="00F833C3" w:rsidP="009D08AB">
            <w:pPr>
              <w:spacing w:after="160" w:line="259" w:lineRule="auto"/>
              <w:rPr>
                <w:rFonts w:asciiTheme="minorHAnsi" w:hAnsiTheme="minorHAnsi"/>
                <w:b/>
                <w:lang w:val="en-GB"/>
              </w:rPr>
            </w:pPr>
            <w:r w:rsidRPr="0096205B">
              <w:rPr>
                <w:rFonts w:asciiTheme="minorHAnsi" w:hAnsiTheme="minorHAnsi"/>
                <w:b/>
                <w:lang w:val="en-GB"/>
              </w:rPr>
              <w:t>Use value/ impact</w:t>
            </w:r>
          </w:p>
        </w:tc>
      </w:tr>
      <w:tr w:rsidR="00F833C3" w:rsidRPr="00F37ACD" w14:paraId="0F4B3410" w14:textId="77777777" w:rsidTr="00A02551">
        <w:tc>
          <w:tcPr>
            <w:tcW w:w="2689" w:type="dxa"/>
          </w:tcPr>
          <w:p w14:paraId="2C8721E2" w14:textId="036D0E7B" w:rsidR="00F833C3" w:rsidRPr="0096205B" w:rsidRDefault="00F833C3" w:rsidP="00E416D3">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GB"/>
              </w:rPr>
              <w:t xml:space="preserve">1. Databases and hotspot maps of (changes in) climate extremes </w:t>
            </w:r>
          </w:p>
          <w:p w14:paraId="572BB697" w14:textId="77777777" w:rsidR="00F833C3" w:rsidRPr="0096205B" w:rsidRDefault="00F833C3" w:rsidP="00E416D3">
            <w:pPr>
              <w:spacing w:beforeLines="40" w:before="96" w:line="259" w:lineRule="auto"/>
              <w:jc w:val="left"/>
              <w:rPr>
                <w:rFonts w:asciiTheme="minorHAnsi" w:hAnsiTheme="minorHAnsi"/>
                <w:sz w:val="18"/>
                <w:szCs w:val="18"/>
                <w:lang w:val="en-GB"/>
              </w:rPr>
            </w:pPr>
          </w:p>
        </w:tc>
        <w:tc>
          <w:tcPr>
            <w:tcW w:w="3402" w:type="dxa"/>
          </w:tcPr>
          <w:p w14:paraId="43089061" w14:textId="77777777" w:rsidR="00F833C3" w:rsidRPr="0096205B" w:rsidRDefault="00F833C3" w:rsidP="00E416D3">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GB"/>
              </w:rPr>
              <w:t>More frequent, co-occurring, and persistent climate extremes (same year, same location)</w:t>
            </w:r>
          </w:p>
          <w:p w14:paraId="3A97A4B1" w14:textId="77777777" w:rsidR="00F833C3" w:rsidRPr="0096205B" w:rsidRDefault="00F833C3" w:rsidP="00E416D3">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GB"/>
              </w:rPr>
              <w:t>Heat and cold waves low uncertainty.</w:t>
            </w:r>
          </w:p>
        </w:tc>
        <w:tc>
          <w:tcPr>
            <w:tcW w:w="3118" w:type="dxa"/>
          </w:tcPr>
          <w:p w14:paraId="6695F0C4" w14:textId="77777777" w:rsidR="00F833C3" w:rsidRPr="0096205B" w:rsidRDefault="00F833C3" w:rsidP="00E416D3">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GB"/>
              </w:rPr>
              <w:t>Robust indicator of hotspots of (changes in) heat and cold extremes (drought more complex)</w:t>
            </w:r>
          </w:p>
          <w:p w14:paraId="21428092" w14:textId="77777777" w:rsidR="00F833C3" w:rsidRPr="0096205B" w:rsidRDefault="00F833C3" w:rsidP="00E416D3">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GB"/>
              </w:rPr>
              <w:t>Patterns of climate extremes as early warning signal for tipping dynamics in ecosystem functioning</w:t>
            </w:r>
          </w:p>
        </w:tc>
      </w:tr>
      <w:tr w:rsidR="00F833C3" w:rsidRPr="00F37ACD" w14:paraId="5BABB509" w14:textId="77777777" w:rsidTr="00A02551">
        <w:tc>
          <w:tcPr>
            <w:tcW w:w="2689" w:type="dxa"/>
          </w:tcPr>
          <w:p w14:paraId="5319072E" w14:textId="0F27275D" w:rsidR="00F833C3" w:rsidRPr="0096205B" w:rsidRDefault="00F833C3" w:rsidP="00500997">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GB"/>
              </w:rPr>
              <w:t xml:space="preserve">2. Yield damage functions dependent on weather exceedance patterns at the sub-national (NUTS1) level </w:t>
            </w:r>
          </w:p>
        </w:tc>
        <w:tc>
          <w:tcPr>
            <w:tcW w:w="3402" w:type="dxa"/>
          </w:tcPr>
          <w:p w14:paraId="0235407D" w14:textId="77777777" w:rsidR="00F833C3" w:rsidRPr="0096205B" w:rsidRDefault="00F833C3" w:rsidP="00E416D3">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GB"/>
              </w:rPr>
              <w:t xml:space="preserve">Mean yield damages from heat waves for most EU regions &lt;20%. </w:t>
            </w:r>
          </w:p>
          <w:p w14:paraId="4FF7A78B" w14:textId="77777777" w:rsidR="00F833C3" w:rsidRPr="0096205B" w:rsidRDefault="00F833C3" w:rsidP="00E416D3">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GB"/>
              </w:rPr>
              <w:t>Yield damages from flash droughts concentrated in France, Spain and Eastern Europe.</w:t>
            </w:r>
          </w:p>
          <w:p w14:paraId="6AE358D0" w14:textId="77777777" w:rsidR="00F833C3" w:rsidRPr="0096205B" w:rsidRDefault="00F833C3" w:rsidP="00E416D3">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GB"/>
              </w:rPr>
              <w:t>Mean yield damage exceeding 20% likely to increase under climate change scenarios, in particular S-EU</w:t>
            </w:r>
          </w:p>
        </w:tc>
        <w:tc>
          <w:tcPr>
            <w:tcW w:w="3118" w:type="dxa"/>
          </w:tcPr>
          <w:p w14:paraId="2ED301D3" w14:textId="77777777" w:rsidR="00F833C3" w:rsidRPr="0096205B" w:rsidRDefault="00F833C3" w:rsidP="00E416D3">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GB"/>
              </w:rPr>
              <w:t>Comprehensive indicator and useful for shock scenario modelling</w:t>
            </w:r>
          </w:p>
          <w:p w14:paraId="6FF9C29B" w14:textId="77777777" w:rsidR="00F833C3" w:rsidRPr="0096205B" w:rsidRDefault="00F833C3" w:rsidP="00E416D3">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GB"/>
              </w:rPr>
              <w:t>Changing patterns of yield damages as early warning signal for tipping dynamics in ecosystem provision services</w:t>
            </w:r>
          </w:p>
        </w:tc>
      </w:tr>
      <w:tr w:rsidR="00F833C3" w:rsidRPr="00F37ACD" w14:paraId="548A753E" w14:textId="77777777" w:rsidTr="00A02551">
        <w:tc>
          <w:tcPr>
            <w:tcW w:w="2689" w:type="dxa"/>
          </w:tcPr>
          <w:p w14:paraId="654CF681" w14:textId="77777777" w:rsidR="00F833C3" w:rsidRPr="0096205B" w:rsidRDefault="00F833C3" w:rsidP="00E416D3">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GB"/>
              </w:rPr>
              <w:t>3. Hotspots of crop specific production losses due to climate extremes at sub-national, national and EU level</w:t>
            </w:r>
          </w:p>
        </w:tc>
        <w:tc>
          <w:tcPr>
            <w:tcW w:w="3402" w:type="dxa"/>
          </w:tcPr>
          <w:p w14:paraId="5499A3B4" w14:textId="7C2DA3E6" w:rsidR="00F833C3" w:rsidRPr="0096205B" w:rsidRDefault="00F833C3" w:rsidP="00E416D3">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GB"/>
              </w:rPr>
              <w:t>France, Germany and P</w:t>
            </w:r>
            <w:r w:rsidR="00A02551" w:rsidRPr="0096205B">
              <w:rPr>
                <w:rFonts w:asciiTheme="minorHAnsi" w:hAnsiTheme="minorHAnsi"/>
                <w:sz w:val="18"/>
                <w:szCs w:val="18"/>
                <w:lang w:val="en-GB"/>
              </w:rPr>
              <w:t>oland most critical production hotspots of</w:t>
            </w:r>
            <w:r w:rsidRPr="0096205B">
              <w:rPr>
                <w:rFonts w:asciiTheme="minorHAnsi" w:hAnsiTheme="minorHAnsi"/>
                <w:sz w:val="18"/>
                <w:szCs w:val="18"/>
                <w:lang w:val="en-GB"/>
              </w:rPr>
              <w:t xml:space="preserve"> climate extreme impacts</w:t>
            </w:r>
          </w:p>
          <w:p w14:paraId="252A1F5D" w14:textId="77777777" w:rsidR="00F833C3" w:rsidRPr="0096205B" w:rsidRDefault="00F833C3" w:rsidP="00E416D3">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GB"/>
              </w:rPr>
              <w:t>Relative production losses in oil-, fibre- and fodder crops tend to be higher than in cereals and root crops</w:t>
            </w:r>
          </w:p>
          <w:p w14:paraId="5C01E6A2" w14:textId="432D2BF9" w:rsidR="00F833C3" w:rsidRPr="0096205B" w:rsidRDefault="00F833C3" w:rsidP="00E416D3">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GB"/>
              </w:rPr>
              <w:t>Crop diversification may reduce impact intensity of cl</w:t>
            </w:r>
            <w:r w:rsidR="00A02551" w:rsidRPr="0096205B">
              <w:rPr>
                <w:rFonts w:asciiTheme="minorHAnsi" w:hAnsiTheme="minorHAnsi"/>
                <w:sz w:val="18"/>
                <w:szCs w:val="18"/>
                <w:lang w:val="en-GB"/>
              </w:rPr>
              <w:t>imate extremes</w:t>
            </w:r>
          </w:p>
        </w:tc>
        <w:tc>
          <w:tcPr>
            <w:tcW w:w="3118" w:type="dxa"/>
          </w:tcPr>
          <w:p w14:paraId="4FF9C95D" w14:textId="77777777" w:rsidR="00F833C3" w:rsidRPr="0096205B" w:rsidRDefault="00F833C3" w:rsidP="00E416D3">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GB"/>
              </w:rPr>
              <w:t xml:space="preserve">Hotspots of production losses may serve as warning signal for volatility in biobased commodity markets and food security </w:t>
            </w:r>
          </w:p>
          <w:p w14:paraId="3CAEDFEF" w14:textId="77777777" w:rsidR="00F833C3" w:rsidRPr="0096205B" w:rsidRDefault="00F833C3" w:rsidP="00E416D3">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GB"/>
              </w:rPr>
              <w:t>Hotspots indicate priority regions for adaptation measures in agriculture</w:t>
            </w:r>
          </w:p>
          <w:p w14:paraId="1BD1A3ED" w14:textId="77777777" w:rsidR="00F833C3" w:rsidRPr="0096205B" w:rsidRDefault="00F833C3" w:rsidP="00E416D3">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GB"/>
              </w:rPr>
              <w:t>Hotspots of production losses important for (regional/ national) bioeconomy strategy design</w:t>
            </w:r>
          </w:p>
        </w:tc>
      </w:tr>
      <w:tr w:rsidR="00F833C3" w:rsidRPr="00F37ACD" w14:paraId="47C51259" w14:textId="77777777" w:rsidTr="00A02551">
        <w:tc>
          <w:tcPr>
            <w:tcW w:w="2689" w:type="dxa"/>
          </w:tcPr>
          <w:p w14:paraId="1F4FB590" w14:textId="6D6FA4D1" w:rsidR="00F833C3" w:rsidRPr="0096205B" w:rsidRDefault="00D81D44" w:rsidP="00D81D44">
            <w:pPr>
              <w:spacing w:beforeLines="40" w:before="96" w:line="259" w:lineRule="auto"/>
              <w:jc w:val="left"/>
              <w:rPr>
                <w:rFonts w:asciiTheme="minorHAnsi" w:hAnsiTheme="minorHAnsi"/>
                <w:sz w:val="18"/>
                <w:szCs w:val="18"/>
                <w:lang w:val="en-GB"/>
              </w:rPr>
            </w:pPr>
            <w:r>
              <w:rPr>
                <w:rFonts w:asciiTheme="minorHAnsi" w:hAnsiTheme="minorHAnsi"/>
                <w:sz w:val="18"/>
                <w:szCs w:val="18"/>
                <w:lang w:val="en-GB"/>
              </w:rPr>
              <w:t>4. Analysis</w:t>
            </w:r>
            <w:r w:rsidR="00F833C3" w:rsidRPr="0096205B">
              <w:rPr>
                <w:rFonts w:asciiTheme="minorHAnsi" w:hAnsiTheme="minorHAnsi"/>
                <w:sz w:val="18"/>
                <w:szCs w:val="18"/>
                <w:lang w:val="en-GB"/>
              </w:rPr>
              <w:t xml:space="preserve"> of </w:t>
            </w:r>
            <w:r>
              <w:rPr>
                <w:rFonts w:asciiTheme="minorHAnsi" w:hAnsiTheme="minorHAnsi"/>
                <w:sz w:val="18"/>
                <w:szCs w:val="18"/>
                <w:lang w:val="en-GB"/>
              </w:rPr>
              <w:t xml:space="preserve">biophysical impacts and identification of </w:t>
            </w:r>
            <w:r w:rsidR="00F833C3" w:rsidRPr="0096205B">
              <w:rPr>
                <w:rFonts w:asciiTheme="minorHAnsi" w:hAnsiTheme="minorHAnsi"/>
                <w:sz w:val="18"/>
                <w:szCs w:val="18"/>
                <w:lang w:val="en-GB"/>
              </w:rPr>
              <w:t>vulnerable activities (industrial and final demand) and regio</w:t>
            </w:r>
            <w:r w:rsidR="00500997" w:rsidRPr="0096205B">
              <w:rPr>
                <w:rFonts w:asciiTheme="minorHAnsi" w:hAnsiTheme="minorHAnsi"/>
                <w:sz w:val="18"/>
                <w:szCs w:val="18"/>
                <w:lang w:val="en-GB"/>
              </w:rPr>
              <w:t>ns in years of climate extremes</w:t>
            </w:r>
          </w:p>
        </w:tc>
        <w:tc>
          <w:tcPr>
            <w:tcW w:w="3402" w:type="dxa"/>
          </w:tcPr>
          <w:p w14:paraId="27285425" w14:textId="77777777" w:rsidR="00D81D44" w:rsidRDefault="00D81D44" w:rsidP="00E416D3">
            <w:pPr>
              <w:spacing w:beforeLines="40" w:before="96" w:line="259" w:lineRule="auto"/>
              <w:jc w:val="left"/>
              <w:rPr>
                <w:rFonts w:asciiTheme="minorHAnsi" w:hAnsiTheme="minorHAnsi"/>
                <w:sz w:val="18"/>
                <w:szCs w:val="18"/>
                <w:lang w:val="en-GB"/>
              </w:rPr>
            </w:pPr>
            <w:r>
              <w:rPr>
                <w:rFonts w:asciiTheme="minorHAnsi" w:hAnsiTheme="minorHAnsi"/>
                <w:sz w:val="18"/>
                <w:szCs w:val="18"/>
                <w:lang w:val="en-GB"/>
              </w:rPr>
              <w:t>Final demand more affected than bioeconomy activities</w:t>
            </w:r>
          </w:p>
          <w:p w14:paraId="4FF51E84" w14:textId="7CAD8084" w:rsidR="00F833C3" w:rsidRPr="0096205B" w:rsidRDefault="00F833C3" w:rsidP="00E416D3">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GB"/>
              </w:rPr>
              <w:t>Production losses tend to be reduced by interregional trade</w:t>
            </w:r>
          </w:p>
          <w:p w14:paraId="09A0998E" w14:textId="596F88A1" w:rsidR="00F833C3" w:rsidRPr="0096205B" w:rsidRDefault="00D81D44" w:rsidP="00E416D3">
            <w:pPr>
              <w:spacing w:beforeLines="40" w:before="96" w:line="259" w:lineRule="auto"/>
              <w:jc w:val="left"/>
              <w:rPr>
                <w:rFonts w:asciiTheme="minorHAnsi" w:hAnsiTheme="minorHAnsi"/>
                <w:sz w:val="18"/>
                <w:szCs w:val="18"/>
                <w:lang w:val="en-GB"/>
              </w:rPr>
            </w:pPr>
            <w:r>
              <w:rPr>
                <w:rFonts w:asciiTheme="minorHAnsi" w:hAnsiTheme="minorHAnsi"/>
                <w:sz w:val="18"/>
                <w:szCs w:val="18"/>
                <w:lang w:val="en-GB"/>
              </w:rPr>
              <w:t>Livestock, oil extraction and alcohol production most affected by extremes</w:t>
            </w:r>
          </w:p>
        </w:tc>
        <w:tc>
          <w:tcPr>
            <w:tcW w:w="3118" w:type="dxa"/>
          </w:tcPr>
          <w:p w14:paraId="712F89C4" w14:textId="4E9C0C36" w:rsidR="00F833C3" w:rsidRPr="0096205B" w:rsidRDefault="00F833C3" w:rsidP="00D81D44">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GB"/>
              </w:rPr>
              <w:t xml:space="preserve">Insights </w:t>
            </w:r>
            <w:r w:rsidR="00D81D44">
              <w:rPr>
                <w:rFonts w:asciiTheme="minorHAnsi" w:hAnsiTheme="minorHAnsi"/>
                <w:sz w:val="18"/>
                <w:szCs w:val="18"/>
                <w:lang w:val="en-GB"/>
              </w:rPr>
              <w:t xml:space="preserve">on climate risk propagation channels and </w:t>
            </w:r>
            <w:r w:rsidR="00D81D44" w:rsidRPr="0096205B">
              <w:rPr>
                <w:rFonts w:asciiTheme="minorHAnsi" w:hAnsiTheme="minorHAnsi"/>
                <w:sz w:val="18"/>
                <w:szCs w:val="18"/>
                <w:lang w:val="en-GB"/>
              </w:rPr>
              <w:t xml:space="preserve">vulnerable activities and regions in the EU bioeconomy </w:t>
            </w:r>
            <w:r w:rsidRPr="0096205B">
              <w:rPr>
                <w:rFonts w:asciiTheme="minorHAnsi" w:hAnsiTheme="minorHAnsi"/>
                <w:sz w:val="18"/>
                <w:szCs w:val="18"/>
                <w:lang w:val="en-GB"/>
              </w:rPr>
              <w:t>important for governance of food security in the global</w:t>
            </w:r>
            <w:r w:rsidR="00D81D44">
              <w:rPr>
                <w:rFonts w:asciiTheme="minorHAnsi" w:hAnsiTheme="minorHAnsi"/>
                <w:sz w:val="18"/>
                <w:szCs w:val="18"/>
                <w:lang w:val="en-GB"/>
              </w:rPr>
              <w:t xml:space="preserve"> resource system</w:t>
            </w:r>
          </w:p>
        </w:tc>
      </w:tr>
      <w:tr w:rsidR="00F833C3" w:rsidRPr="00F37ACD" w14:paraId="4901A684" w14:textId="77777777" w:rsidTr="00A02551">
        <w:tc>
          <w:tcPr>
            <w:tcW w:w="2689" w:type="dxa"/>
          </w:tcPr>
          <w:p w14:paraId="6E5DBAC5" w14:textId="1BD2C524" w:rsidR="00F833C3" w:rsidRPr="0096205B" w:rsidRDefault="00F833C3" w:rsidP="00500997">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GB"/>
              </w:rPr>
              <w:t xml:space="preserve">5. Innovative approach (based on MRSUT framework produced in the project) to estimate quantitative impact of production shocks on economic output in the EU bioeconomy </w:t>
            </w:r>
          </w:p>
        </w:tc>
        <w:tc>
          <w:tcPr>
            <w:tcW w:w="3402" w:type="dxa"/>
          </w:tcPr>
          <w:p w14:paraId="1CD2FAA0" w14:textId="14E4E17D" w:rsidR="00F833C3" w:rsidRPr="0096205B" w:rsidRDefault="00F833C3" w:rsidP="00E416D3">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GB"/>
              </w:rPr>
              <w:t xml:space="preserve">In years of </w:t>
            </w:r>
            <w:r w:rsidR="00A02551" w:rsidRPr="0096205B">
              <w:rPr>
                <w:rFonts w:asciiTheme="minorHAnsi" w:hAnsiTheme="minorHAnsi"/>
                <w:sz w:val="18"/>
                <w:szCs w:val="18"/>
                <w:lang w:val="en-GB"/>
              </w:rPr>
              <w:t xml:space="preserve">simulated </w:t>
            </w:r>
            <w:r w:rsidRPr="0096205B">
              <w:rPr>
                <w:rFonts w:asciiTheme="minorHAnsi" w:hAnsiTheme="minorHAnsi"/>
                <w:sz w:val="18"/>
                <w:szCs w:val="18"/>
                <w:lang w:val="en-GB"/>
              </w:rPr>
              <w:t>c</w:t>
            </w:r>
            <w:r w:rsidR="00A02551" w:rsidRPr="0096205B">
              <w:rPr>
                <w:rFonts w:asciiTheme="minorHAnsi" w:hAnsiTheme="minorHAnsi"/>
                <w:sz w:val="18"/>
                <w:szCs w:val="18"/>
                <w:lang w:val="en-GB"/>
              </w:rPr>
              <w:t>limate extremes</w:t>
            </w:r>
            <w:r w:rsidRPr="0096205B">
              <w:rPr>
                <w:rFonts w:asciiTheme="minorHAnsi" w:hAnsiTheme="minorHAnsi"/>
                <w:sz w:val="18"/>
                <w:szCs w:val="18"/>
                <w:lang w:val="en-GB"/>
              </w:rPr>
              <w:t xml:space="preserve"> reductions in total output ranged from &lt;0.5% (most member states) to 2%-3.5</w:t>
            </w:r>
            <w:r w:rsidR="001E2A80" w:rsidRPr="0096205B">
              <w:rPr>
                <w:rFonts w:asciiTheme="minorHAnsi" w:hAnsiTheme="minorHAnsi"/>
                <w:sz w:val="18"/>
                <w:szCs w:val="18"/>
                <w:lang w:val="en-GB"/>
              </w:rPr>
              <w:t>% (Bulgaria, Greece, Slovakia)</w:t>
            </w:r>
          </w:p>
          <w:p w14:paraId="64E584B2" w14:textId="0CE5B42A" w:rsidR="00F833C3" w:rsidRPr="0096205B" w:rsidRDefault="00F833C3" w:rsidP="00E416D3">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GB"/>
              </w:rPr>
              <w:t>At the regional (NUTS2) level, (potential) output reductions in Austria and Germany are higher than national levels. Spain showed output reductio</w:t>
            </w:r>
            <w:r w:rsidR="001E2A80" w:rsidRPr="0096205B">
              <w:rPr>
                <w:rFonts w:asciiTheme="minorHAnsi" w:hAnsiTheme="minorHAnsi"/>
                <w:sz w:val="18"/>
                <w:szCs w:val="18"/>
                <w:lang w:val="en-GB"/>
              </w:rPr>
              <w:t>ns around 20% for most regions</w:t>
            </w:r>
          </w:p>
        </w:tc>
        <w:tc>
          <w:tcPr>
            <w:tcW w:w="3118" w:type="dxa"/>
          </w:tcPr>
          <w:p w14:paraId="54207FD2" w14:textId="77777777" w:rsidR="00F833C3" w:rsidRPr="0096205B" w:rsidRDefault="00F833C3" w:rsidP="00E416D3">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GB"/>
              </w:rPr>
              <w:t>Assessment of risk transmission channel in terms of economic impact and vulnerabilities in EU, national and regional economies.</w:t>
            </w:r>
          </w:p>
          <w:p w14:paraId="7DD48F59" w14:textId="77777777" w:rsidR="00F833C3" w:rsidRPr="0096205B" w:rsidRDefault="00F833C3" w:rsidP="00E416D3">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GB"/>
              </w:rPr>
              <w:t>Many details at activity level, final demand level can be generated.</w:t>
            </w:r>
          </w:p>
          <w:p w14:paraId="5E8C5765" w14:textId="09C4D7A9" w:rsidR="00F833C3" w:rsidRPr="0096205B" w:rsidRDefault="00F833C3" w:rsidP="00A02551">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GB"/>
              </w:rPr>
              <w:t xml:space="preserve">Insights important for policy makers and investors in biobased activities </w:t>
            </w:r>
          </w:p>
        </w:tc>
      </w:tr>
      <w:tr w:rsidR="00F833C3" w:rsidRPr="00F37ACD" w14:paraId="35716333" w14:textId="77777777" w:rsidTr="00A02551">
        <w:tc>
          <w:tcPr>
            <w:tcW w:w="2689" w:type="dxa"/>
          </w:tcPr>
          <w:p w14:paraId="5F5DF436" w14:textId="2151E229" w:rsidR="00F833C3" w:rsidRPr="0096205B" w:rsidRDefault="00F833C3" w:rsidP="00500997">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GB"/>
              </w:rPr>
              <w:t>6. Novel agent-based model (prototype), linked to regional input-output tables and soft-linked to biophysical shock database, calibrat</w:t>
            </w:r>
            <w:r w:rsidR="00500997" w:rsidRPr="0096205B">
              <w:rPr>
                <w:rFonts w:asciiTheme="minorHAnsi" w:hAnsiTheme="minorHAnsi"/>
                <w:sz w:val="18"/>
                <w:szCs w:val="18"/>
                <w:lang w:val="en-GB"/>
              </w:rPr>
              <w:t xml:space="preserve">ed for the Austrian bioeconomy </w:t>
            </w:r>
          </w:p>
        </w:tc>
        <w:tc>
          <w:tcPr>
            <w:tcW w:w="3402" w:type="dxa"/>
          </w:tcPr>
          <w:p w14:paraId="326EA8CA" w14:textId="2F42F05B" w:rsidR="00F833C3" w:rsidRPr="0096205B" w:rsidRDefault="00F833C3" w:rsidP="00E416D3">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US"/>
              </w:rPr>
              <w:t>In case study country Austria, activities with large biomass input (e</w:t>
            </w:r>
            <w:r w:rsidR="00B6074E" w:rsidRPr="0096205B">
              <w:rPr>
                <w:rFonts w:asciiTheme="minorHAnsi" w:hAnsiTheme="minorHAnsi"/>
                <w:sz w:val="18"/>
                <w:szCs w:val="18"/>
                <w:lang w:val="en-US"/>
              </w:rPr>
              <w:t>.</w:t>
            </w:r>
            <w:r w:rsidRPr="0096205B">
              <w:rPr>
                <w:rFonts w:asciiTheme="minorHAnsi" w:hAnsiTheme="minorHAnsi"/>
                <w:sz w:val="18"/>
                <w:szCs w:val="18"/>
                <w:lang w:val="en-US"/>
              </w:rPr>
              <w:t>g</w:t>
            </w:r>
            <w:r w:rsidR="00B6074E" w:rsidRPr="0096205B">
              <w:rPr>
                <w:rFonts w:asciiTheme="minorHAnsi" w:hAnsiTheme="minorHAnsi"/>
                <w:sz w:val="18"/>
                <w:szCs w:val="18"/>
                <w:lang w:val="en-US"/>
              </w:rPr>
              <w:t>.</w:t>
            </w:r>
            <w:r w:rsidRPr="0096205B">
              <w:rPr>
                <w:rFonts w:asciiTheme="minorHAnsi" w:hAnsiTheme="minorHAnsi"/>
                <w:sz w:val="18"/>
                <w:szCs w:val="18"/>
                <w:lang w:val="en-US"/>
              </w:rPr>
              <w:t xml:space="preserve"> livestock) are vulnerable to shocks in biomass supply, whereas industrial activities are not (small share of inputs)</w:t>
            </w:r>
          </w:p>
        </w:tc>
        <w:tc>
          <w:tcPr>
            <w:tcW w:w="3118" w:type="dxa"/>
          </w:tcPr>
          <w:p w14:paraId="5A4E19CF" w14:textId="7E5E78C7" w:rsidR="00F833C3" w:rsidRPr="0096205B" w:rsidRDefault="00F833C3" w:rsidP="00E416D3">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GB"/>
              </w:rPr>
              <w:t>Macro-/meso-economic impact analyses of climate extreme impacts for policy makers, insurance co</w:t>
            </w:r>
            <w:r w:rsidR="001E2A80" w:rsidRPr="0096205B">
              <w:rPr>
                <w:rFonts w:asciiTheme="minorHAnsi" w:hAnsiTheme="minorHAnsi"/>
                <w:sz w:val="18"/>
                <w:szCs w:val="18"/>
                <w:lang w:val="en-GB"/>
              </w:rPr>
              <w:t>mpanies</w:t>
            </w:r>
          </w:p>
          <w:p w14:paraId="0140FE88" w14:textId="03C3F1AB" w:rsidR="00F833C3" w:rsidRPr="0096205B" w:rsidRDefault="00F833C3" w:rsidP="00E416D3">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GB"/>
              </w:rPr>
              <w:t xml:space="preserve">Potentially also possible to simulate adaptation measures and e.g. social </w:t>
            </w:r>
            <w:r w:rsidRPr="0096205B">
              <w:rPr>
                <w:rFonts w:asciiTheme="minorHAnsi" w:hAnsiTheme="minorHAnsi"/>
                <w:sz w:val="18"/>
                <w:szCs w:val="18"/>
                <w:lang w:val="en-GB"/>
              </w:rPr>
              <w:lastRenderedPageBreak/>
              <w:t>policies to prote</w:t>
            </w:r>
            <w:r w:rsidR="001E2A80" w:rsidRPr="0096205B">
              <w:rPr>
                <w:rFonts w:asciiTheme="minorHAnsi" w:hAnsiTheme="minorHAnsi"/>
                <w:sz w:val="18"/>
                <w:szCs w:val="18"/>
                <w:lang w:val="en-GB"/>
              </w:rPr>
              <w:t>ct vulnerable households/ farms</w:t>
            </w:r>
          </w:p>
        </w:tc>
      </w:tr>
      <w:tr w:rsidR="00F833C3" w:rsidRPr="00F37ACD" w14:paraId="2B325719" w14:textId="77777777" w:rsidTr="00A02551">
        <w:tc>
          <w:tcPr>
            <w:tcW w:w="2689" w:type="dxa"/>
          </w:tcPr>
          <w:p w14:paraId="59F7736B" w14:textId="24359971" w:rsidR="00F833C3" w:rsidRPr="0096205B" w:rsidRDefault="00F833C3" w:rsidP="00500997">
            <w:pPr>
              <w:spacing w:beforeLines="40" w:before="96"/>
              <w:jc w:val="left"/>
              <w:rPr>
                <w:rFonts w:asciiTheme="minorHAnsi" w:hAnsiTheme="minorHAnsi"/>
                <w:sz w:val="18"/>
                <w:szCs w:val="18"/>
                <w:lang w:val="en-GB"/>
              </w:rPr>
            </w:pPr>
            <w:r w:rsidRPr="0096205B">
              <w:rPr>
                <w:rFonts w:asciiTheme="minorHAnsi" w:hAnsiTheme="minorHAnsi"/>
                <w:sz w:val="18"/>
                <w:szCs w:val="18"/>
                <w:lang w:val="en-GB"/>
              </w:rPr>
              <w:lastRenderedPageBreak/>
              <w:t>7. Impact assessment of potential bioeconomy transi</w:t>
            </w:r>
            <w:r w:rsidR="00500997" w:rsidRPr="0096205B">
              <w:rPr>
                <w:rFonts w:asciiTheme="minorHAnsi" w:hAnsiTheme="minorHAnsi"/>
                <w:sz w:val="18"/>
                <w:szCs w:val="18"/>
                <w:lang w:val="en-GB"/>
              </w:rPr>
              <w:t>tion paths for Austrian regions</w:t>
            </w:r>
          </w:p>
        </w:tc>
        <w:tc>
          <w:tcPr>
            <w:tcW w:w="3402" w:type="dxa"/>
          </w:tcPr>
          <w:p w14:paraId="0513B7A7" w14:textId="77777777" w:rsidR="00F833C3" w:rsidRPr="0096205B" w:rsidRDefault="00F833C3" w:rsidP="00E416D3">
            <w:pPr>
              <w:spacing w:beforeLines="40" w:before="96"/>
              <w:jc w:val="left"/>
              <w:rPr>
                <w:rFonts w:asciiTheme="minorHAnsi" w:hAnsiTheme="minorHAnsi"/>
                <w:sz w:val="18"/>
                <w:szCs w:val="18"/>
                <w:lang w:val="en-GB"/>
              </w:rPr>
            </w:pPr>
            <w:r w:rsidRPr="0096205B">
              <w:rPr>
                <w:rFonts w:asciiTheme="minorHAnsi" w:hAnsiTheme="minorHAnsi"/>
                <w:sz w:val="18"/>
                <w:szCs w:val="18"/>
                <w:lang w:val="en-GB"/>
              </w:rPr>
              <w:t xml:space="preserve">Four context-based bioeconomy transition paths </w:t>
            </w:r>
          </w:p>
          <w:p w14:paraId="607924BC" w14:textId="77777777" w:rsidR="00F833C3" w:rsidRPr="0096205B" w:rsidRDefault="00F833C3" w:rsidP="00E416D3">
            <w:pPr>
              <w:spacing w:beforeLines="40" w:before="96"/>
              <w:jc w:val="left"/>
              <w:rPr>
                <w:rFonts w:asciiTheme="minorHAnsi" w:hAnsiTheme="minorHAnsi"/>
                <w:sz w:val="18"/>
                <w:szCs w:val="18"/>
                <w:lang w:val="en-GB"/>
              </w:rPr>
            </w:pPr>
            <w:r w:rsidRPr="0096205B">
              <w:rPr>
                <w:rFonts w:asciiTheme="minorHAnsi" w:hAnsiTheme="minorHAnsi"/>
                <w:sz w:val="18"/>
                <w:szCs w:val="18"/>
                <w:lang w:val="en-GB"/>
              </w:rPr>
              <w:t xml:space="preserve">Fossil carbon replacement capacity of regional bioeconomies </w:t>
            </w:r>
          </w:p>
          <w:p w14:paraId="22831A70" w14:textId="77777777" w:rsidR="00F833C3" w:rsidRPr="0096205B" w:rsidRDefault="00F833C3" w:rsidP="00E416D3">
            <w:pPr>
              <w:spacing w:beforeLines="40" w:before="96"/>
              <w:jc w:val="left"/>
              <w:rPr>
                <w:rFonts w:asciiTheme="minorHAnsi" w:hAnsiTheme="minorHAnsi"/>
                <w:sz w:val="18"/>
                <w:szCs w:val="18"/>
                <w:lang w:val="en-GB"/>
              </w:rPr>
            </w:pPr>
            <w:r w:rsidRPr="0096205B">
              <w:rPr>
                <w:rFonts w:asciiTheme="minorHAnsi" w:hAnsiTheme="minorHAnsi"/>
                <w:sz w:val="18"/>
                <w:szCs w:val="18"/>
                <w:lang w:val="en-GB"/>
              </w:rPr>
              <w:t>Social &amp;environmental impact analysis (ongoing)</w:t>
            </w:r>
          </w:p>
        </w:tc>
        <w:tc>
          <w:tcPr>
            <w:tcW w:w="3118" w:type="dxa"/>
          </w:tcPr>
          <w:p w14:paraId="1A9A01DF" w14:textId="77777777" w:rsidR="00F833C3" w:rsidRPr="0096205B" w:rsidRDefault="00F833C3" w:rsidP="00E416D3">
            <w:pPr>
              <w:spacing w:beforeLines="40" w:before="96"/>
              <w:jc w:val="left"/>
              <w:rPr>
                <w:rFonts w:asciiTheme="minorHAnsi" w:hAnsiTheme="minorHAnsi"/>
                <w:sz w:val="18"/>
                <w:szCs w:val="18"/>
                <w:lang w:val="en-GB"/>
              </w:rPr>
            </w:pPr>
            <w:r w:rsidRPr="0096205B">
              <w:rPr>
                <w:rFonts w:asciiTheme="minorHAnsi" w:hAnsiTheme="minorHAnsi"/>
                <w:sz w:val="18"/>
                <w:szCs w:val="18"/>
                <w:lang w:val="en-GB"/>
              </w:rPr>
              <w:t>Sustainability assessment for bioeconomy stakeholders</w:t>
            </w:r>
          </w:p>
          <w:p w14:paraId="214690EB" w14:textId="77777777" w:rsidR="00F833C3" w:rsidRPr="0096205B" w:rsidRDefault="00F833C3" w:rsidP="00E416D3">
            <w:pPr>
              <w:spacing w:beforeLines="40" w:before="96"/>
              <w:jc w:val="left"/>
              <w:rPr>
                <w:rFonts w:asciiTheme="minorHAnsi" w:hAnsiTheme="minorHAnsi"/>
                <w:sz w:val="18"/>
                <w:szCs w:val="18"/>
                <w:lang w:val="en-GB"/>
              </w:rPr>
            </w:pPr>
            <w:r w:rsidRPr="0096205B">
              <w:rPr>
                <w:rFonts w:asciiTheme="minorHAnsi" w:hAnsiTheme="minorHAnsi"/>
                <w:sz w:val="18"/>
                <w:szCs w:val="18"/>
                <w:lang w:val="en-GB"/>
              </w:rPr>
              <w:t>Discussions with stakeholders on regional/national bioeconomy strategy development paths.</w:t>
            </w:r>
          </w:p>
        </w:tc>
      </w:tr>
      <w:tr w:rsidR="00F833C3" w:rsidRPr="00F37ACD" w14:paraId="7C80D2F7" w14:textId="77777777" w:rsidTr="00A02551">
        <w:tc>
          <w:tcPr>
            <w:tcW w:w="2689" w:type="dxa"/>
          </w:tcPr>
          <w:p w14:paraId="454417BF" w14:textId="459D2DD4" w:rsidR="00F833C3" w:rsidRPr="0096205B" w:rsidRDefault="00F833C3" w:rsidP="00500997">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GB"/>
              </w:rPr>
              <w:t xml:space="preserve">8. Multi-criteria assessment for SDG aligned bioeconomy strategy development and implementation </w:t>
            </w:r>
          </w:p>
        </w:tc>
        <w:tc>
          <w:tcPr>
            <w:tcW w:w="3402" w:type="dxa"/>
          </w:tcPr>
          <w:p w14:paraId="604FE708" w14:textId="77777777" w:rsidR="00F833C3" w:rsidRPr="0096205B" w:rsidRDefault="00F833C3" w:rsidP="00E416D3">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GB"/>
              </w:rPr>
              <w:t>Synergies between national bioeconomy strategies and the SDGs</w:t>
            </w:r>
          </w:p>
        </w:tc>
        <w:tc>
          <w:tcPr>
            <w:tcW w:w="3118" w:type="dxa"/>
          </w:tcPr>
          <w:p w14:paraId="745F0647" w14:textId="217B4530" w:rsidR="00F833C3" w:rsidRPr="0096205B" w:rsidRDefault="00F833C3" w:rsidP="00E416D3">
            <w:pPr>
              <w:spacing w:beforeLines="40" w:before="96" w:line="259" w:lineRule="auto"/>
              <w:jc w:val="left"/>
              <w:rPr>
                <w:rFonts w:asciiTheme="minorHAnsi" w:hAnsiTheme="minorHAnsi"/>
                <w:sz w:val="18"/>
                <w:szCs w:val="18"/>
                <w:lang w:val="en-GB"/>
              </w:rPr>
            </w:pPr>
            <w:r w:rsidRPr="0096205B">
              <w:rPr>
                <w:rFonts w:asciiTheme="minorHAnsi" w:hAnsiTheme="minorHAnsi"/>
                <w:sz w:val="18"/>
                <w:szCs w:val="18"/>
                <w:lang w:val="en-GB"/>
              </w:rPr>
              <w:t>Creating intervention points for a successful implementation of the bioeconomy and 2030 Ag</w:t>
            </w:r>
            <w:r w:rsidR="001E2A80" w:rsidRPr="0096205B">
              <w:rPr>
                <w:rFonts w:asciiTheme="minorHAnsi" w:hAnsiTheme="minorHAnsi"/>
                <w:sz w:val="18"/>
                <w:szCs w:val="18"/>
                <w:lang w:val="en-GB"/>
              </w:rPr>
              <w:t>enda</w:t>
            </w:r>
          </w:p>
        </w:tc>
      </w:tr>
    </w:tbl>
    <w:p w14:paraId="752A53A0" w14:textId="77777777" w:rsidR="00F833C3" w:rsidRPr="0096205B" w:rsidRDefault="00F833C3" w:rsidP="00F833C3">
      <w:pPr>
        <w:rPr>
          <w:rFonts w:asciiTheme="minorHAnsi" w:hAnsiTheme="minorHAnsi"/>
          <w:lang w:val="en-GB"/>
        </w:rPr>
      </w:pPr>
    </w:p>
    <w:p w14:paraId="73D711BD" w14:textId="77777777" w:rsidR="00F833C3" w:rsidRPr="0096205B" w:rsidRDefault="00F833C3" w:rsidP="005463F3">
      <w:pPr>
        <w:pStyle w:val="berschrift2BCP"/>
        <w:rPr>
          <w:rFonts w:asciiTheme="minorHAnsi" w:hAnsiTheme="minorHAnsi"/>
        </w:rPr>
      </w:pPr>
      <w:bookmarkStart w:id="85" w:name="_Toc126578636"/>
      <w:r w:rsidRPr="0096205B">
        <w:rPr>
          <w:rFonts w:asciiTheme="minorHAnsi" w:hAnsiTheme="minorHAnsi"/>
        </w:rPr>
        <w:t>9.3 Recommendations for further research</w:t>
      </w:r>
      <w:bookmarkEnd w:id="85"/>
      <w:r w:rsidRPr="0096205B">
        <w:rPr>
          <w:rFonts w:asciiTheme="minorHAnsi" w:hAnsiTheme="minorHAnsi"/>
        </w:rPr>
        <w:t xml:space="preserve"> </w:t>
      </w:r>
    </w:p>
    <w:p w14:paraId="5551605C" w14:textId="16B20676" w:rsidR="00A944D7" w:rsidRPr="0096205B" w:rsidRDefault="00CA259C" w:rsidP="00F833C3">
      <w:pPr>
        <w:rPr>
          <w:rFonts w:asciiTheme="minorHAnsi" w:hAnsiTheme="minorHAnsi"/>
          <w:lang w:val="en-US"/>
        </w:rPr>
      </w:pPr>
      <w:r w:rsidRPr="0096205B">
        <w:rPr>
          <w:rFonts w:asciiTheme="minorHAnsi" w:hAnsiTheme="minorHAnsi"/>
          <w:lang w:val="en-US"/>
        </w:rPr>
        <w:t xml:space="preserve">Building </w:t>
      </w:r>
      <w:r w:rsidR="00F833C3" w:rsidRPr="0096205B">
        <w:rPr>
          <w:rFonts w:asciiTheme="minorHAnsi" w:hAnsiTheme="minorHAnsi"/>
          <w:lang w:val="en-US"/>
        </w:rPr>
        <w:t xml:space="preserve">on the methods and model prototypes that have been developed in BIOCLIMAPATHS, </w:t>
      </w:r>
      <w:r w:rsidRPr="0096205B">
        <w:rPr>
          <w:rFonts w:asciiTheme="minorHAnsi" w:hAnsiTheme="minorHAnsi"/>
          <w:lang w:val="en-US"/>
        </w:rPr>
        <w:t>w</w:t>
      </w:r>
      <w:r w:rsidRPr="0096205B">
        <w:rPr>
          <w:rFonts w:asciiTheme="minorHAnsi" w:hAnsiTheme="minorHAnsi"/>
          <w:lang w:val="en-GB"/>
        </w:rPr>
        <w:t xml:space="preserve">e recommend that </w:t>
      </w:r>
      <w:r w:rsidRPr="0096205B">
        <w:rPr>
          <w:rFonts w:asciiTheme="minorHAnsi" w:hAnsiTheme="minorHAnsi"/>
          <w:lang w:val="en-US"/>
        </w:rPr>
        <w:t xml:space="preserve">further research </w:t>
      </w:r>
      <w:r w:rsidR="00F833C3" w:rsidRPr="0096205B">
        <w:rPr>
          <w:rFonts w:asciiTheme="minorHAnsi" w:hAnsiTheme="minorHAnsi"/>
          <w:lang w:val="en-US"/>
        </w:rPr>
        <w:t>should focus on the last research question in the project</w:t>
      </w:r>
      <w:r w:rsidR="00BB6790" w:rsidRPr="0096205B">
        <w:rPr>
          <w:rFonts w:asciiTheme="minorHAnsi" w:hAnsiTheme="minorHAnsi"/>
          <w:lang w:val="en-US"/>
        </w:rPr>
        <w:t xml:space="preserve"> (see p. 4)</w:t>
      </w:r>
      <w:r w:rsidR="00F833C3" w:rsidRPr="0096205B">
        <w:rPr>
          <w:rFonts w:asciiTheme="minorHAnsi" w:hAnsiTheme="minorHAnsi"/>
          <w:lang w:val="en-US"/>
        </w:rPr>
        <w:t xml:space="preserve">: </w:t>
      </w:r>
    </w:p>
    <w:p w14:paraId="05D19285" w14:textId="6B346D48" w:rsidR="00F833C3" w:rsidRPr="0096205B" w:rsidRDefault="00F833C3" w:rsidP="00F833C3">
      <w:pPr>
        <w:rPr>
          <w:rFonts w:asciiTheme="minorHAnsi" w:hAnsiTheme="minorHAnsi"/>
          <w:lang w:val="en-US"/>
        </w:rPr>
      </w:pPr>
      <w:r w:rsidRPr="0096205B">
        <w:rPr>
          <w:rFonts w:asciiTheme="minorHAnsi" w:hAnsiTheme="minorHAnsi"/>
          <w:i/>
          <w:lang w:val="en-US"/>
        </w:rPr>
        <w:t>How is socio-economic and social-ecological resilience, in particular food, climate and economic security, affected and promoted in different bioeconomy transition paths subject to climate hazard risk?  </w:t>
      </w:r>
    </w:p>
    <w:p w14:paraId="209C00E3" w14:textId="4C2D561F" w:rsidR="00F11245" w:rsidRPr="0096205B" w:rsidRDefault="00F833C3">
      <w:pPr>
        <w:rPr>
          <w:rFonts w:asciiTheme="minorHAnsi" w:hAnsiTheme="minorHAnsi"/>
          <w:lang w:val="en-GB"/>
        </w:rPr>
      </w:pPr>
      <w:r w:rsidRPr="0096205B">
        <w:rPr>
          <w:rFonts w:asciiTheme="minorHAnsi" w:hAnsiTheme="minorHAnsi"/>
          <w:lang w:val="en-US"/>
        </w:rPr>
        <w:t xml:space="preserve">This question has not been fully addressed in the project, mainly because it requires a </w:t>
      </w:r>
      <w:r w:rsidRPr="0096205B">
        <w:rPr>
          <w:rFonts w:asciiTheme="minorHAnsi" w:hAnsiTheme="minorHAnsi"/>
          <w:b/>
          <w:lang w:val="en-US"/>
        </w:rPr>
        <w:t>knowledge co-production</w:t>
      </w:r>
      <w:r w:rsidRPr="0096205B">
        <w:rPr>
          <w:rFonts w:asciiTheme="minorHAnsi" w:hAnsiTheme="minorHAnsi"/>
          <w:lang w:val="en-US"/>
        </w:rPr>
        <w:t xml:space="preserve"> approach with stakeholders to reflect on the meaning of the generated results in a specific bioeconomy transition context</w:t>
      </w:r>
      <w:r w:rsidR="00CA259C" w:rsidRPr="0096205B">
        <w:rPr>
          <w:rFonts w:asciiTheme="minorHAnsi" w:hAnsiTheme="minorHAnsi"/>
          <w:lang w:val="en-US"/>
        </w:rPr>
        <w:t>. Further, input from stakeholders is required</w:t>
      </w:r>
      <w:r w:rsidRPr="0096205B">
        <w:rPr>
          <w:rFonts w:asciiTheme="minorHAnsi" w:hAnsiTheme="minorHAnsi"/>
          <w:lang w:val="en-US"/>
        </w:rPr>
        <w:t xml:space="preserve"> on the potential mitigation and adaptation measures that can help reducing uncertainty and increasing resilience to unexpected, emergent behavior in the climate system. In terms of reducing uncertainty in the project results, </w:t>
      </w:r>
      <w:r w:rsidRPr="0096205B">
        <w:rPr>
          <w:rFonts w:asciiTheme="minorHAnsi" w:hAnsiTheme="minorHAnsi"/>
          <w:b/>
          <w:lang w:val="en-US"/>
        </w:rPr>
        <w:t>data coverage and quality of the underlying databases</w:t>
      </w:r>
      <w:r w:rsidRPr="0096205B">
        <w:rPr>
          <w:rFonts w:asciiTheme="minorHAnsi" w:hAnsiTheme="minorHAnsi"/>
          <w:lang w:val="en-US"/>
        </w:rPr>
        <w:t xml:space="preserve"> would have to be improved, which can also benefit from a co-production approach. Importantly, and highlighted in relation to the results of the economic impact analyses, a </w:t>
      </w:r>
      <w:r w:rsidRPr="0096205B">
        <w:rPr>
          <w:rFonts w:asciiTheme="minorHAnsi" w:hAnsiTheme="minorHAnsi"/>
          <w:b/>
          <w:lang w:val="en-US"/>
        </w:rPr>
        <w:t>price response function</w:t>
      </w:r>
      <w:r w:rsidRPr="0096205B">
        <w:rPr>
          <w:rFonts w:asciiTheme="minorHAnsi" w:hAnsiTheme="minorHAnsi"/>
          <w:lang w:val="en-US"/>
        </w:rPr>
        <w:t xml:space="preserve"> needs to be developed for shocks in commodity market</w:t>
      </w:r>
      <w:r w:rsidR="00A02551" w:rsidRPr="0096205B">
        <w:rPr>
          <w:rFonts w:asciiTheme="minorHAnsi" w:hAnsiTheme="minorHAnsi"/>
          <w:lang w:val="en-US"/>
        </w:rPr>
        <w:t>s and trade</w:t>
      </w:r>
      <w:r w:rsidRPr="0096205B">
        <w:rPr>
          <w:rFonts w:asciiTheme="minorHAnsi" w:hAnsiTheme="minorHAnsi"/>
          <w:lang w:val="en-US"/>
        </w:rPr>
        <w:t xml:space="preserve"> in the economic models (both the BCP MRSUT and the IO-ABM). Only then, the full risk transmission channel of climate extremes, including the biophysical risk propagation channel (this project) and the social amplification channel of biophysical shocks, can be </w:t>
      </w:r>
      <w:r w:rsidR="00E416D3" w:rsidRPr="0096205B">
        <w:rPr>
          <w:rFonts w:asciiTheme="minorHAnsi" w:hAnsiTheme="minorHAnsi"/>
          <w:lang w:val="en-US"/>
        </w:rPr>
        <w:t xml:space="preserve">fully </w:t>
      </w:r>
      <w:r w:rsidRPr="0096205B">
        <w:rPr>
          <w:rFonts w:asciiTheme="minorHAnsi" w:hAnsiTheme="minorHAnsi"/>
          <w:lang w:val="en-US"/>
        </w:rPr>
        <w:t xml:space="preserve">taken into account. Especially the ABM would then become </w:t>
      </w:r>
      <w:r w:rsidR="00CA259C" w:rsidRPr="0096205B">
        <w:rPr>
          <w:rFonts w:asciiTheme="minorHAnsi" w:hAnsiTheme="minorHAnsi"/>
          <w:lang w:val="en-US"/>
        </w:rPr>
        <w:t xml:space="preserve">a strong tool </w:t>
      </w:r>
      <w:r w:rsidRPr="0096205B">
        <w:rPr>
          <w:rFonts w:asciiTheme="minorHAnsi" w:hAnsiTheme="minorHAnsi"/>
          <w:lang w:val="en-US"/>
        </w:rPr>
        <w:t xml:space="preserve">for modeling e.g. effects of trade restrictions and policy measures in response to extreme events. </w:t>
      </w:r>
      <w:r w:rsidRPr="0096205B">
        <w:rPr>
          <w:rFonts w:asciiTheme="minorHAnsi" w:hAnsiTheme="minorHAnsi"/>
          <w:lang w:val="en-GB"/>
        </w:rPr>
        <w:t xml:space="preserve">BIOCIMAPATHS has </w:t>
      </w:r>
      <w:r w:rsidR="00CA259C" w:rsidRPr="0096205B">
        <w:rPr>
          <w:rFonts w:asciiTheme="minorHAnsi" w:hAnsiTheme="minorHAnsi"/>
          <w:lang w:val="en-GB"/>
        </w:rPr>
        <w:t xml:space="preserve">realised </w:t>
      </w:r>
      <w:r w:rsidRPr="0096205B">
        <w:rPr>
          <w:rFonts w:asciiTheme="minorHAnsi" w:hAnsiTheme="minorHAnsi"/>
          <w:lang w:val="en-GB"/>
        </w:rPr>
        <w:t>the first steps, but</w:t>
      </w:r>
      <w:r w:rsidRPr="0096205B">
        <w:rPr>
          <w:rFonts w:asciiTheme="minorHAnsi" w:hAnsiTheme="minorHAnsi"/>
          <w:lang w:val="en-US"/>
        </w:rPr>
        <w:t xml:space="preserve"> important </w:t>
      </w:r>
      <w:r w:rsidRPr="0096205B">
        <w:rPr>
          <w:rFonts w:asciiTheme="minorHAnsi" w:hAnsiTheme="minorHAnsi"/>
          <w:lang w:val="en-GB"/>
        </w:rPr>
        <w:t xml:space="preserve">research gaps still remain in relation to the design and simulation of </w:t>
      </w:r>
      <w:r w:rsidRPr="0096205B">
        <w:rPr>
          <w:rFonts w:asciiTheme="minorHAnsi" w:hAnsiTheme="minorHAnsi"/>
          <w:b/>
          <w:lang w:val="en-GB"/>
        </w:rPr>
        <w:t>scenarios for climate resilient bioeconomy transition paths</w:t>
      </w:r>
      <w:r w:rsidR="00E416D3" w:rsidRPr="0096205B">
        <w:rPr>
          <w:rFonts w:asciiTheme="minorHAnsi" w:hAnsiTheme="minorHAnsi"/>
          <w:lang w:val="en-GB"/>
        </w:rPr>
        <w:t>.</w:t>
      </w:r>
    </w:p>
    <w:p w14:paraId="60DF72C0" w14:textId="77777777" w:rsidR="00BB6790" w:rsidRPr="0096205B" w:rsidRDefault="00BB6790">
      <w:pPr>
        <w:rPr>
          <w:rFonts w:asciiTheme="minorHAnsi" w:hAnsiTheme="minorHAnsi"/>
          <w:lang w:val="en-GB"/>
        </w:rPr>
      </w:pPr>
    </w:p>
    <w:p w14:paraId="7CF615B5" w14:textId="77777777" w:rsidR="004D7C3B" w:rsidRPr="0096205B" w:rsidRDefault="004D7C3B">
      <w:pPr>
        <w:rPr>
          <w:rFonts w:asciiTheme="minorHAnsi" w:hAnsiTheme="minorHAnsi"/>
          <w:sz w:val="32"/>
          <w:szCs w:val="32"/>
          <w:lang w:val="en-GB"/>
        </w:rPr>
      </w:pPr>
      <w:r w:rsidRPr="0096205B">
        <w:rPr>
          <w:rFonts w:asciiTheme="minorHAnsi" w:hAnsiTheme="minorHAnsi"/>
          <w:lang w:val="en-GB"/>
        </w:rPr>
        <w:br w:type="page"/>
      </w:r>
    </w:p>
    <w:p w14:paraId="27C64A06" w14:textId="058C9328" w:rsidR="005F17F7" w:rsidRPr="0096205B" w:rsidRDefault="00D45A1B" w:rsidP="00D45A1B">
      <w:pPr>
        <w:pStyle w:val="berschrift1BCP"/>
        <w:rPr>
          <w:rFonts w:asciiTheme="minorHAnsi" w:hAnsiTheme="minorHAnsi"/>
        </w:rPr>
      </w:pPr>
      <w:bookmarkStart w:id="86" w:name="_Toc126578637"/>
      <w:r w:rsidRPr="0096205B">
        <w:rPr>
          <w:rFonts w:asciiTheme="minorHAnsi" w:hAnsiTheme="minorHAnsi"/>
        </w:rPr>
        <w:lastRenderedPageBreak/>
        <w:t>References</w:t>
      </w:r>
      <w:bookmarkEnd w:id="86"/>
    </w:p>
    <w:sdt>
      <w:sdtPr>
        <w:rPr>
          <w:rFonts w:asciiTheme="minorHAnsi" w:hAnsiTheme="minorHAnsi"/>
          <w:sz w:val="20"/>
          <w:szCs w:val="22"/>
          <w:lang w:val="en-GB"/>
        </w:rPr>
        <w:tag w:val="CitaviBibliography"/>
        <w:id w:val="-1187050482"/>
        <w:placeholder>
          <w:docPart w:val="DefaultPlaceholder_-1854013440"/>
        </w:placeholder>
      </w:sdtPr>
      <w:sdtContent>
        <w:p w14:paraId="50200117" w14:textId="402F5550" w:rsidR="008C72A4" w:rsidRPr="0096205B" w:rsidRDefault="00276357" w:rsidP="008C72A4">
          <w:pPr>
            <w:pStyle w:val="CitaviBibliographyHeading"/>
            <w:rPr>
              <w:rFonts w:asciiTheme="minorHAnsi" w:hAnsiTheme="minorHAnsi"/>
              <w:lang w:val="en-GB"/>
            </w:rPr>
          </w:pPr>
          <w:r w:rsidRPr="0096205B">
            <w:rPr>
              <w:rFonts w:asciiTheme="minorHAnsi" w:hAnsiTheme="minorHAnsi"/>
              <w:lang w:val="en-GB"/>
            </w:rPr>
            <w:fldChar w:fldCharType="begin"/>
          </w:r>
          <w:r w:rsidRPr="0096205B">
            <w:rPr>
              <w:rFonts w:asciiTheme="minorHAnsi" w:hAnsiTheme="minorHAnsi"/>
              <w:lang w:val="en-GB"/>
            </w:rPr>
            <w:instrText>ADDIN CitaviBibliography</w:instrText>
          </w:r>
          <w:r w:rsidRPr="0096205B">
            <w:rPr>
              <w:rFonts w:asciiTheme="minorHAnsi" w:hAnsiTheme="minorHAnsi"/>
              <w:lang w:val="en-GB"/>
            </w:rPr>
            <w:fldChar w:fldCharType="separate"/>
          </w:r>
        </w:p>
        <w:p w14:paraId="6F6050F9" w14:textId="77777777" w:rsidR="008C72A4" w:rsidRPr="0096205B" w:rsidRDefault="008C72A4" w:rsidP="008C72A4">
          <w:pPr>
            <w:pStyle w:val="CitaviBibliographyEntry"/>
            <w:rPr>
              <w:rFonts w:asciiTheme="minorHAnsi" w:hAnsiTheme="minorHAnsi"/>
              <w:lang w:val="en-GB"/>
            </w:rPr>
          </w:pPr>
          <w:bookmarkStart w:id="87" w:name="_CTVL001757c07e2c33446dd81f45d812c35b842"/>
          <w:r w:rsidRPr="0096205B">
            <w:rPr>
              <w:rFonts w:asciiTheme="minorHAnsi" w:hAnsiTheme="minorHAnsi"/>
              <w:lang w:val="en-GB"/>
            </w:rPr>
            <w:t>AghaKouchak, A., Chiang, F., Huning, L.S., Love, C.A., Mallakpour, I., Mazdiyasni, O., Moftakhari, H., Papalexiou, S.M., Ragno, E., Sadegh, M., 2020. Climate Extremes and Compound Hazards in a Warming World. Annu. Rev. Earth Planet. Sci. 48 (1), 519–548. 10.1146/annurev-earth-071719-055228.</w:t>
          </w:r>
        </w:p>
        <w:p w14:paraId="644B8893" w14:textId="77777777" w:rsidR="008C72A4" w:rsidRPr="0096205B" w:rsidRDefault="008C72A4" w:rsidP="008C72A4">
          <w:pPr>
            <w:pStyle w:val="CitaviBibliographyEntry"/>
            <w:rPr>
              <w:rFonts w:asciiTheme="minorHAnsi" w:hAnsiTheme="minorHAnsi"/>
              <w:lang w:val="en-GB"/>
            </w:rPr>
          </w:pPr>
          <w:bookmarkStart w:id="88" w:name="_CTVL001585c4565abc94bce84a746571bdf7f8b"/>
          <w:bookmarkEnd w:id="87"/>
          <w:r w:rsidRPr="0096205B">
            <w:rPr>
              <w:rFonts w:asciiTheme="minorHAnsi" w:hAnsiTheme="minorHAnsi"/>
              <w:lang w:val="en-GB"/>
            </w:rPr>
            <w:t>Aguiar, F.C., Bentz, J., Silva, J.M.N., Fonseca, A.L., Swart, R., Santos, F.D., Penha-Lopes, G., 2018. Adaptation to climate change at local level in Europe: An overview. Environmental Science &amp; Policy 86, 38–63. 10.1016/j.envsci.2018.04.010.</w:t>
          </w:r>
        </w:p>
        <w:p w14:paraId="19811A51" w14:textId="77777777" w:rsidR="008C72A4" w:rsidRPr="0096205B" w:rsidRDefault="008C72A4" w:rsidP="008C72A4">
          <w:pPr>
            <w:pStyle w:val="CitaviBibliographyEntry"/>
            <w:rPr>
              <w:rFonts w:asciiTheme="minorHAnsi" w:hAnsiTheme="minorHAnsi"/>
              <w:lang w:val="en-GB"/>
            </w:rPr>
          </w:pPr>
          <w:bookmarkStart w:id="89" w:name="_CTVL001aa58c1ca07a04eb98ad4338be4da4de1"/>
          <w:bookmarkEnd w:id="88"/>
          <w:r w:rsidRPr="0096205B">
            <w:rPr>
              <w:rFonts w:asciiTheme="minorHAnsi" w:hAnsiTheme="minorHAnsi"/>
              <w:lang w:val="en-GB"/>
            </w:rPr>
            <w:t>Allen, C., Metternicht, G., Wiedmann, T., 2019. Prioritising SDG targets: assessing baselines, gaps and interlinkages. Sustain Sci 14 (2), 421–438. 10.1007/s11625-018-0596-8.</w:t>
          </w:r>
        </w:p>
        <w:p w14:paraId="21F304F3" w14:textId="77777777" w:rsidR="008C72A4" w:rsidRPr="0096205B" w:rsidRDefault="008C72A4" w:rsidP="008C72A4">
          <w:pPr>
            <w:pStyle w:val="CitaviBibliographyEntry"/>
            <w:rPr>
              <w:rFonts w:asciiTheme="minorHAnsi" w:hAnsiTheme="minorHAnsi"/>
              <w:lang w:val="en-GB"/>
            </w:rPr>
          </w:pPr>
          <w:bookmarkStart w:id="90" w:name="_CTVL0017f88d9682a204e838fb19a7a4ed5d186"/>
          <w:bookmarkEnd w:id="89"/>
          <w:r w:rsidRPr="0096205B">
            <w:rPr>
              <w:rFonts w:asciiTheme="minorHAnsi" w:hAnsiTheme="minorHAnsi"/>
              <w:lang w:val="en-GB"/>
            </w:rPr>
            <w:t>Anderies, J.M., Janssen, M.A., Ostrom, E., 2004. A Framework to Analyze the Robustness of Social-ecological Systems from an Institutional Perspective. Ecology and Society 9 (1).</w:t>
          </w:r>
        </w:p>
        <w:p w14:paraId="3E4D93E6" w14:textId="77777777" w:rsidR="008C72A4" w:rsidRPr="0096205B" w:rsidRDefault="008C72A4" w:rsidP="008C72A4">
          <w:pPr>
            <w:pStyle w:val="CitaviBibliographyEntry"/>
            <w:rPr>
              <w:rFonts w:asciiTheme="minorHAnsi" w:hAnsiTheme="minorHAnsi"/>
              <w:lang w:val="en-GB"/>
            </w:rPr>
          </w:pPr>
          <w:bookmarkStart w:id="91" w:name="_CTVL00167752b9d8b8046e3888ad948a5f505a7"/>
          <w:bookmarkEnd w:id="90"/>
          <w:r w:rsidRPr="0096205B">
            <w:rPr>
              <w:rFonts w:asciiTheme="minorHAnsi" w:hAnsiTheme="minorHAnsi"/>
              <w:lang w:val="en-GB"/>
            </w:rPr>
            <w:t>Anderson, C.C., Denich, M., Warchold, A., Kropp, J.P., Pradhan, P., 2022. A systems model of SDG target influence on the 2030 Agenda for Sustainable Development. Sustain Sci 17 (4), 1459–1472. 10.1007/s11625-021-01040-8.</w:t>
          </w:r>
        </w:p>
        <w:p w14:paraId="583309B3" w14:textId="77777777" w:rsidR="008C72A4" w:rsidRPr="0096205B" w:rsidRDefault="008C72A4" w:rsidP="008C72A4">
          <w:pPr>
            <w:pStyle w:val="CitaviBibliographyEntry"/>
            <w:rPr>
              <w:rFonts w:asciiTheme="minorHAnsi" w:hAnsiTheme="minorHAnsi"/>
              <w:lang w:val="en-GB"/>
            </w:rPr>
          </w:pPr>
          <w:bookmarkStart w:id="92" w:name="_CTVL001d568420c32bf41ddad1d33c0d95ba325"/>
          <w:bookmarkEnd w:id="91"/>
          <w:r w:rsidRPr="0096205B">
            <w:rPr>
              <w:rFonts w:asciiTheme="minorHAnsi" w:hAnsiTheme="minorHAnsi"/>
              <w:lang w:val="en-GB"/>
            </w:rPr>
            <w:t>Arto, I., Capellán-Pérez, I., Filatova, T., González-Eguinob, M., Hasselmann, K., Kovalevsky, D.V., Markandya, A., Moghayer, S.M., Tariku, M.B., 2014. Review of existing literature on methodologies to model non-linearity, thresholds and irreversibility in high-impact climate change events in the presence of environmental tipping points.</w:t>
          </w:r>
        </w:p>
        <w:p w14:paraId="79D58AF8" w14:textId="77777777" w:rsidR="008C72A4" w:rsidRPr="0096205B" w:rsidRDefault="008C72A4" w:rsidP="008C72A4">
          <w:pPr>
            <w:pStyle w:val="CitaviBibliographyEntry"/>
            <w:rPr>
              <w:rFonts w:asciiTheme="minorHAnsi" w:hAnsiTheme="minorHAnsi"/>
              <w:lang w:val="en-GB"/>
            </w:rPr>
          </w:pPr>
          <w:bookmarkStart w:id="93" w:name="_CTVL0019273300ea78f4cdb880929e23d306b3b"/>
          <w:bookmarkEnd w:id="92"/>
          <w:r w:rsidRPr="0096205B">
            <w:rPr>
              <w:rFonts w:asciiTheme="minorHAnsi" w:hAnsiTheme="minorHAnsi"/>
              <w:lang w:val="en-GB"/>
            </w:rPr>
            <w:t>Bednar-Friedl, B., Knittel, N., Raich, J., Adams, K., 2022. Adaptation to transboundary climate risks in trade: Investigating actors and strategies for an emerging challenge. Wiley Interdisciplinary Reviews: Climate Change 13 (2), e758. 10.1002/wcc.758.</w:t>
          </w:r>
        </w:p>
        <w:p w14:paraId="6F1A8C70" w14:textId="77777777" w:rsidR="008C72A4" w:rsidRPr="0096205B" w:rsidRDefault="008C72A4" w:rsidP="008C72A4">
          <w:pPr>
            <w:pStyle w:val="CitaviBibliographyEntry"/>
            <w:rPr>
              <w:rFonts w:asciiTheme="minorHAnsi" w:hAnsiTheme="minorHAnsi"/>
              <w:lang w:val="de-AT"/>
            </w:rPr>
          </w:pPr>
          <w:bookmarkStart w:id="94" w:name="_CTVL00134d324785cf24b85befc7a94656260d5"/>
          <w:bookmarkEnd w:id="93"/>
          <w:r w:rsidRPr="0096205B">
            <w:rPr>
              <w:rFonts w:asciiTheme="minorHAnsi" w:hAnsiTheme="minorHAnsi"/>
              <w:lang w:val="en-GB"/>
            </w:rPr>
            <w:t xml:space="preserve">Beillouin, D., Schauberger, B., Bastos, A., Ciais, P., Makowski, D., 2020. Impact of extreme weather conditions on European crop production in 2018. Philosophical transactions of the Royal Society of London. Series B, Biological sciences 375 (1810), 20190510. </w:t>
          </w:r>
          <w:r w:rsidRPr="0096205B">
            <w:rPr>
              <w:rFonts w:asciiTheme="minorHAnsi" w:hAnsiTheme="minorHAnsi"/>
              <w:lang w:val="de-AT"/>
            </w:rPr>
            <w:t>10.1098/rstb.2019.0510.</w:t>
          </w:r>
        </w:p>
        <w:p w14:paraId="22E8F4F9" w14:textId="77777777" w:rsidR="008C72A4" w:rsidRPr="0096205B" w:rsidRDefault="008C72A4" w:rsidP="008C72A4">
          <w:pPr>
            <w:pStyle w:val="CitaviBibliographyEntry"/>
            <w:rPr>
              <w:rFonts w:asciiTheme="minorHAnsi" w:hAnsiTheme="minorHAnsi"/>
              <w:lang w:val="de-AT"/>
            </w:rPr>
          </w:pPr>
          <w:bookmarkStart w:id="95" w:name="_CTVL001184db5a03dd245739a325ed9c89642ee"/>
          <w:bookmarkEnd w:id="94"/>
          <w:r w:rsidRPr="0096205B">
            <w:rPr>
              <w:rFonts w:asciiTheme="minorHAnsi" w:hAnsiTheme="minorHAnsi"/>
              <w:lang w:val="de-AT"/>
            </w:rPr>
            <w:t>Biber-Freudenberger, L., Basukala, A., Bruckner, M., Börner, J., 2018. Sustainability Performance of National Bio-Economies. Sustainability 10 (8), 2705. 10.3390/su10082705.</w:t>
          </w:r>
        </w:p>
        <w:p w14:paraId="5DF375A6" w14:textId="77777777" w:rsidR="008C72A4" w:rsidRPr="00136BD8" w:rsidRDefault="008C72A4" w:rsidP="008C72A4">
          <w:pPr>
            <w:pStyle w:val="CitaviBibliographyEntry"/>
            <w:rPr>
              <w:rFonts w:asciiTheme="minorHAnsi" w:hAnsiTheme="minorHAnsi"/>
              <w:lang w:val="en-US"/>
            </w:rPr>
          </w:pPr>
          <w:bookmarkStart w:id="96" w:name="_CTVL0016e63588e18474cc0991e6378a601dbed"/>
          <w:bookmarkEnd w:id="95"/>
          <w:r w:rsidRPr="0096205B">
            <w:rPr>
              <w:rFonts w:asciiTheme="minorHAnsi" w:hAnsiTheme="minorHAnsi"/>
              <w:lang w:val="de-AT"/>
            </w:rPr>
            <w:t xml:space="preserve">Biggs, B., Bente Clausen, Siegfried Demuth, Miriam Fendeková, Lars Gottschalk, Alan Gustard, Hege Hisdal, Matthew G. R. Holmes, Ian G. Jowett, Ladislav Kašpárek, Artur Kasprzyk, Elzbieta Kupczyk, Henny A.J. Van Lanen, Henrik Madsen, Terry J. Marsh, Bjarne Moeslund, Oldřich Novický, Elisabeth Peters, Wojciech Pokojski, Erik P. Querner, Gwyn Rees, Lars Roald, Kerstin Stahl, Lena M. Tallaksen, and Andrew R. Young, 2004. </w:t>
          </w:r>
          <w:r w:rsidRPr="0096205B">
            <w:rPr>
              <w:rFonts w:asciiTheme="minorHAnsi" w:hAnsiTheme="minorHAnsi"/>
              <w:lang w:val="en-GB"/>
            </w:rPr>
            <w:t xml:space="preserve">Hydrological Drought: Processes and Estimation Methods for Stream- flow and Groundwater. </w:t>
          </w:r>
          <w:r w:rsidRPr="00136BD8">
            <w:rPr>
              <w:rFonts w:asciiTheme="minorHAnsi" w:hAnsiTheme="minorHAnsi"/>
              <w:lang w:val="en-US"/>
            </w:rPr>
            <w:t>Elsevier.</w:t>
          </w:r>
        </w:p>
        <w:p w14:paraId="1F6BFDA1" w14:textId="77777777" w:rsidR="008C72A4" w:rsidRPr="0096205B" w:rsidRDefault="008C72A4" w:rsidP="008C72A4">
          <w:pPr>
            <w:pStyle w:val="CitaviBibliographyEntry"/>
            <w:rPr>
              <w:rFonts w:asciiTheme="minorHAnsi" w:hAnsiTheme="minorHAnsi"/>
              <w:lang w:val="en-GB"/>
            </w:rPr>
          </w:pPr>
          <w:bookmarkStart w:id="97" w:name="_CTVL001647e57c503dd46a7a6f30e751dabce6e"/>
          <w:bookmarkEnd w:id="96"/>
          <w:r w:rsidRPr="00136BD8">
            <w:rPr>
              <w:rFonts w:asciiTheme="minorHAnsi" w:hAnsiTheme="minorHAnsi"/>
              <w:lang w:val="en-US"/>
            </w:rPr>
            <w:t xml:space="preserve">Bono, A. de, Peduzzi, P., Kluser, S., Giuliani, G., 2004. </w:t>
          </w:r>
          <w:r w:rsidRPr="0096205B">
            <w:rPr>
              <w:rFonts w:asciiTheme="minorHAnsi" w:hAnsiTheme="minorHAnsi"/>
              <w:lang w:val="en-GB"/>
            </w:rPr>
            <w:t>Impacts of Summer 2003 Heat Wave in Europe. Environment Alert Bulletin 2, 4.</w:t>
          </w:r>
        </w:p>
        <w:p w14:paraId="535C5F4B" w14:textId="77777777" w:rsidR="008C72A4" w:rsidRPr="0096205B" w:rsidRDefault="008C72A4" w:rsidP="008C72A4">
          <w:pPr>
            <w:pStyle w:val="CitaviBibliographyEntry"/>
            <w:rPr>
              <w:rFonts w:asciiTheme="minorHAnsi" w:hAnsiTheme="minorHAnsi"/>
              <w:lang w:val="en-GB"/>
            </w:rPr>
          </w:pPr>
          <w:bookmarkStart w:id="98" w:name="_CTVL0015ea2a05f7b354c6f957b032b86a9b963"/>
          <w:bookmarkEnd w:id="97"/>
          <w:r w:rsidRPr="0096205B">
            <w:rPr>
              <w:rFonts w:asciiTheme="minorHAnsi" w:hAnsiTheme="minorHAnsi"/>
              <w:lang w:val="en-GB"/>
            </w:rPr>
            <w:t>Bracco, S., Almona Tani, Özgül Çalıcıoğlu, Marta Gomez San Juan, Anne Bogdanski, 2019. Indicators to monitor and evaluate the sustainability of bioeconomy. Overview and a proposed way forward. FAO, Rome.</w:t>
          </w:r>
        </w:p>
        <w:p w14:paraId="3BA80873" w14:textId="77777777" w:rsidR="008C72A4" w:rsidRPr="0096205B" w:rsidRDefault="008C72A4" w:rsidP="008C72A4">
          <w:pPr>
            <w:pStyle w:val="CitaviBibliographyEntry"/>
            <w:rPr>
              <w:rFonts w:asciiTheme="minorHAnsi" w:hAnsiTheme="minorHAnsi"/>
              <w:lang w:val="de-AT"/>
            </w:rPr>
          </w:pPr>
          <w:bookmarkStart w:id="99" w:name="_CTVL0013872e4b97ca142a9bff4375a9ae88326"/>
          <w:bookmarkEnd w:id="98"/>
          <w:r w:rsidRPr="0096205B">
            <w:rPr>
              <w:rFonts w:asciiTheme="minorHAnsi" w:hAnsiTheme="minorHAnsi"/>
              <w:lang w:val="en-GB"/>
            </w:rPr>
            <w:t xml:space="preserve">Brás, T.A., Júlia Seixas, Nuno Carvalhais, Jonas Jägermeyr, 2021. Severity of drought and heatwave crop losses tripled over the last five decades in Europe. </w:t>
          </w:r>
          <w:r w:rsidRPr="0096205B">
            <w:rPr>
              <w:rFonts w:asciiTheme="minorHAnsi" w:hAnsiTheme="minorHAnsi"/>
              <w:lang w:val="de-AT"/>
            </w:rPr>
            <w:t>Environ. Res. Lett. 16 (6), 65012. 10.1088/1748-9326/abf004.</w:t>
          </w:r>
        </w:p>
        <w:p w14:paraId="33EE44EC" w14:textId="77777777" w:rsidR="008C72A4" w:rsidRPr="0096205B" w:rsidRDefault="008C72A4" w:rsidP="008C72A4">
          <w:pPr>
            <w:pStyle w:val="CitaviBibliographyEntry"/>
            <w:rPr>
              <w:rFonts w:asciiTheme="minorHAnsi" w:hAnsiTheme="minorHAnsi"/>
              <w:lang w:val="en-GB"/>
            </w:rPr>
          </w:pPr>
          <w:bookmarkStart w:id="100" w:name="_CTVL001e7c2cfb899ae41b2b65214b582406dfd"/>
          <w:bookmarkEnd w:id="99"/>
          <w:r w:rsidRPr="0096205B">
            <w:rPr>
              <w:rFonts w:asciiTheme="minorHAnsi" w:hAnsiTheme="minorHAnsi"/>
              <w:lang w:val="de-AT"/>
            </w:rPr>
            <w:lastRenderedPageBreak/>
            <w:t xml:space="preserve">Bruckner, M., Wood, R., Moran, Daniel, Kuschnig, N., Wieland, H., Maus, V., Börner, J., 2019. </w:t>
          </w:r>
          <w:r w:rsidRPr="0096205B">
            <w:rPr>
              <w:rFonts w:asciiTheme="minorHAnsi" w:hAnsiTheme="minorHAnsi"/>
              <w:lang w:val="en-GB"/>
            </w:rPr>
            <w:t>FABIO – The Construction of the Food and Agriculture Biomass Input–Output Model. Environmental Science &amp; Technology 53 (19), 11302–11312. 10.1021/acs.est.9b03554.</w:t>
          </w:r>
        </w:p>
        <w:p w14:paraId="586B9384" w14:textId="77777777" w:rsidR="008C72A4" w:rsidRPr="0096205B" w:rsidRDefault="008C72A4" w:rsidP="008C72A4">
          <w:pPr>
            <w:pStyle w:val="CitaviBibliographyEntry"/>
            <w:rPr>
              <w:rFonts w:asciiTheme="minorHAnsi" w:hAnsiTheme="minorHAnsi"/>
              <w:lang w:val="en-GB"/>
            </w:rPr>
          </w:pPr>
          <w:bookmarkStart w:id="101" w:name="_CTVL0016c327056ed9c47febb4ddfba6f75fccf"/>
          <w:bookmarkEnd w:id="100"/>
          <w:r w:rsidRPr="0096205B">
            <w:rPr>
              <w:rFonts w:asciiTheme="minorHAnsi" w:hAnsiTheme="minorHAnsi"/>
              <w:lang w:val="en-GB"/>
            </w:rPr>
            <w:t>Challinor, A.J., Adger, W.N., Benton, T.G., Conway, D., Joshi, M., Frame, D., 2018. Transmission of climate risks across sectors and borders. Philosophical transactions. Series A, Mathematical, physical, and engineering sciences 376 (2121). 10.1098/rsta.2017.0301.</w:t>
          </w:r>
        </w:p>
        <w:p w14:paraId="433665D5" w14:textId="77777777" w:rsidR="008C72A4" w:rsidRPr="0096205B" w:rsidRDefault="008C72A4" w:rsidP="008C72A4">
          <w:pPr>
            <w:pStyle w:val="CitaviBibliographyEntry"/>
            <w:rPr>
              <w:rFonts w:asciiTheme="minorHAnsi" w:hAnsiTheme="minorHAnsi"/>
              <w:lang w:val="en-GB"/>
            </w:rPr>
          </w:pPr>
          <w:bookmarkStart w:id="102" w:name="_CTVL001804e61f971c64657bb88f3142ae632a7"/>
          <w:bookmarkEnd w:id="101"/>
          <w:r w:rsidRPr="0096205B">
            <w:rPr>
              <w:rFonts w:asciiTheme="minorHAnsi" w:hAnsiTheme="minorHAnsi"/>
              <w:lang w:val="en-GB"/>
            </w:rPr>
            <w:t>Christensen, O., Gutowski, W., Nikulin, G., Legutke, S., 2020. CORDEX Archive Design. https://is-enes-data.github.io/cordex_archive_specifications.pdf.</w:t>
          </w:r>
        </w:p>
        <w:p w14:paraId="4B99669A" w14:textId="77777777" w:rsidR="008C72A4" w:rsidRPr="0096205B" w:rsidRDefault="008C72A4" w:rsidP="008C72A4">
          <w:pPr>
            <w:pStyle w:val="CitaviBibliographyEntry"/>
            <w:rPr>
              <w:rFonts w:asciiTheme="minorHAnsi" w:hAnsiTheme="minorHAnsi"/>
              <w:lang w:val="en-GB"/>
            </w:rPr>
          </w:pPr>
          <w:bookmarkStart w:id="103" w:name="_CTVL001c21afd25b3234192a0a0e009bf12be01"/>
          <w:bookmarkEnd w:id="102"/>
          <w:r w:rsidRPr="0096205B">
            <w:rPr>
              <w:rFonts w:asciiTheme="minorHAnsi" w:hAnsiTheme="minorHAnsi"/>
              <w:lang w:val="en-GB"/>
            </w:rPr>
            <w:t>Copa-Cogeca, 2003. Assessment of the impact of the heat wave and drought of the summer 2003 on agriculture and forestry.</w:t>
          </w:r>
        </w:p>
        <w:p w14:paraId="1E958478" w14:textId="77777777" w:rsidR="008C72A4" w:rsidRPr="0096205B" w:rsidRDefault="008C72A4" w:rsidP="008C72A4">
          <w:pPr>
            <w:pStyle w:val="CitaviBibliographyEntry"/>
            <w:rPr>
              <w:rFonts w:asciiTheme="minorHAnsi" w:hAnsiTheme="minorHAnsi"/>
              <w:lang w:val="en-GB"/>
            </w:rPr>
          </w:pPr>
          <w:bookmarkStart w:id="104" w:name="_CTVL001caa71c93491b420eb3b099e61f2164ad"/>
          <w:bookmarkEnd w:id="103"/>
          <w:r w:rsidRPr="00136BD8">
            <w:rPr>
              <w:rFonts w:asciiTheme="minorHAnsi" w:hAnsiTheme="minorHAnsi"/>
              <w:lang w:val="en-GB"/>
            </w:rPr>
            <w:t xml:space="preserve">Cornes, R., van der Schrier, G., van den Besselaar, E., Jones, P., 2018. </w:t>
          </w:r>
          <w:r w:rsidRPr="0096205B">
            <w:rPr>
              <w:rFonts w:asciiTheme="minorHAnsi" w:hAnsiTheme="minorHAnsi"/>
              <w:lang w:val="en-GB"/>
            </w:rPr>
            <w:t>An Ensemble Version of the E-OBS Temperature and Precipitation Data Sets. Journal of Geophysical Research: Atmospheres 123 (17), 9391–9409. 10.1029/2017JD028200.</w:t>
          </w:r>
        </w:p>
        <w:p w14:paraId="6A1BF80F" w14:textId="77777777" w:rsidR="008C72A4" w:rsidRPr="0096205B" w:rsidRDefault="008C72A4" w:rsidP="008C72A4">
          <w:pPr>
            <w:pStyle w:val="CitaviBibliographyEntry"/>
            <w:rPr>
              <w:rFonts w:asciiTheme="minorHAnsi" w:hAnsiTheme="minorHAnsi"/>
              <w:lang w:val="en-GB"/>
            </w:rPr>
          </w:pPr>
          <w:bookmarkStart w:id="105" w:name="_CTVL0017177fb4ffa524cf4a7b982bba2b9044a"/>
          <w:bookmarkEnd w:id="104"/>
          <w:r w:rsidRPr="0096205B">
            <w:rPr>
              <w:rFonts w:asciiTheme="minorHAnsi" w:hAnsiTheme="minorHAnsi"/>
              <w:lang w:val="en-GB"/>
            </w:rPr>
            <w:t>Dalin, C., Wada, Y., Kastner, T., Puma, M.J., 2017. Groundwater depletion embedded in international food trade. Nature 543 (7647), 700.</w:t>
          </w:r>
        </w:p>
        <w:p w14:paraId="6FFAE68C" w14:textId="77777777" w:rsidR="008C72A4" w:rsidRPr="0096205B" w:rsidRDefault="008C72A4" w:rsidP="008C72A4">
          <w:pPr>
            <w:pStyle w:val="CitaviBibliographyEntry"/>
            <w:rPr>
              <w:rFonts w:asciiTheme="minorHAnsi" w:hAnsiTheme="minorHAnsi"/>
              <w:lang w:val="en-GB"/>
            </w:rPr>
          </w:pPr>
          <w:bookmarkStart w:id="106" w:name="_CTVL001b912ea17913a4996856a5e70dc2da24d"/>
          <w:bookmarkEnd w:id="105"/>
          <w:r w:rsidRPr="0096205B">
            <w:rPr>
              <w:rFonts w:asciiTheme="minorHAnsi" w:hAnsiTheme="minorHAnsi"/>
              <w:lang w:val="en-GB"/>
            </w:rPr>
            <w:t>Deryng, D., Declan Conway, Navin Ramankutty, Jeff Price, Rachel Warren, 2014. Global crop yield response to extreme heat stress under multiple climate change futures. Environ. Res. Lett. 9 (3), 34011. 10.1088/1748-9326/9/3/034011.</w:t>
          </w:r>
        </w:p>
        <w:p w14:paraId="0ADC9C34" w14:textId="77777777" w:rsidR="008C72A4" w:rsidRPr="0096205B" w:rsidRDefault="008C72A4" w:rsidP="008C72A4">
          <w:pPr>
            <w:pStyle w:val="CitaviBibliographyEntry"/>
            <w:rPr>
              <w:rFonts w:asciiTheme="minorHAnsi" w:hAnsiTheme="minorHAnsi"/>
              <w:lang w:val="en-GB"/>
            </w:rPr>
          </w:pPr>
          <w:bookmarkStart w:id="107" w:name="_CTVL001165f8444f6b94d3ba74140ab8573822d"/>
          <w:bookmarkEnd w:id="106"/>
          <w:r w:rsidRPr="0096205B">
            <w:rPr>
              <w:rFonts w:asciiTheme="minorHAnsi" w:hAnsiTheme="minorHAnsi"/>
              <w:lang w:val="en-GB"/>
            </w:rPr>
            <w:t>Díaz Simal, P., Torres Ortega, S., 2011. Contributions towards climate change vulnerability and resilience from institutional economics. EARN, 143–160. 10.7201/earn.2011.01.07.</w:t>
          </w:r>
        </w:p>
        <w:p w14:paraId="59150A75" w14:textId="77777777" w:rsidR="008C72A4" w:rsidRPr="0096205B" w:rsidRDefault="008C72A4" w:rsidP="008C72A4">
          <w:pPr>
            <w:pStyle w:val="CitaviBibliographyEntry"/>
            <w:rPr>
              <w:rFonts w:asciiTheme="minorHAnsi" w:hAnsiTheme="minorHAnsi"/>
              <w:lang w:val="en-GB"/>
            </w:rPr>
          </w:pPr>
          <w:bookmarkStart w:id="108" w:name="_CTVL001652cac4c742c4e3cb3534845ffe6ea7c"/>
          <w:bookmarkEnd w:id="107"/>
          <w:r w:rsidRPr="0096205B">
            <w:rPr>
              <w:rFonts w:asciiTheme="minorHAnsi" w:hAnsiTheme="minorHAnsi"/>
              <w:lang w:val="en-GB"/>
            </w:rPr>
            <w:t>European Commission, 2012. Innovating for sustainable growth: a bioeconomy for Europe. DG Research and Innovation, Brussels.</w:t>
          </w:r>
        </w:p>
        <w:p w14:paraId="74BC0BBB" w14:textId="77777777" w:rsidR="008C72A4" w:rsidRPr="0096205B" w:rsidRDefault="008C72A4" w:rsidP="008C72A4">
          <w:pPr>
            <w:pStyle w:val="CitaviBibliographyEntry"/>
            <w:rPr>
              <w:rFonts w:asciiTheme="minorHAnsi" w:hAnsiTheme="minorHAnsi"/>
              <w:lang w:val="en-GB"/>
            </w:rPr>
          </w:pPr>
          <w:bookmarkStart w:id="109" w:name="_CTVL001520cf39772164c9a82a35b0fbb967bc2"/>
          <w:bookmarkEnd w:id="108"/>
          <w:r w:rsidRPr="0096205B">
            <w:rPr>
              <w:rFonts w:asciiTheme="minorHAnsi" w:hAnsiTheme="minorHAnsi"/>
              <w:lang w:val="en-GB"/>
            </w:rPr>
            <w:t>European Commission, 2018. A sustainable Bioeconomy for Europe: strengthening the connection between economy, society and the environment. Updated Bioeconomy Strategy, Brussels. https://ec.europa.eu/research/bioeconomy/pdf/ec_bioeconomy_strategy_2018.pdf#view=fit&amp;pagemode=none.</w:t>
          </w:r>
        </w:p>
        <w:p w14:paraId="78FF2D57" w14:textId="77777777" w:rsidR="008C72A4" w:rsidRPr="0096205B" w:rsidRDefault="008C72A4" w:rsidP="008C72A4">
          <w:pPr>
            <w:pStyle w:val="CitaviBibliographyEntry"/>
            <w:rPr>
              <w:rFonts w:asciiTheme="minorHAnsi" w:hAnsiTheme="minorHAnsi"/>
              <w:lang w:val="en-GB"/>
            </w:rPr>
          </w:pPr>
          <w:bookmarkStart w:id="110" w:name="_CTVL0019bc2dba7bc724ebcaa54772e906ffcff"/>
          <w:bookmarkEnd w:id="109"/>
          <w:r w:rsidRPr="0096205B">
            <w:rPr>
              <w:rFonts w:asciiTheme="minorHAnsi" w:hAnsiTheme="minorHAnsi"/>
              <w:lang w:val="en-GB"/>
            </w:rPr>
            <w:t>European Commission, 2022. EU Bioeconomy Strategy Progress Report European Bioeconomy Policy: stocktaking and future developments 283 final. European Commission, Brussels.</w:t>
          </w:r>
        </w:p>
        <w:p w14:paraId="74ED94E0" w14:textId="77777777" w:rsidR="008C72A4" w:rsidRPr="0096205B" w:rsidRDefault="008C72A4" w:rsidP="008C72A4">
          <w:pPr>
            <w:pStyle w:val="CitaviBibliographyEntry"/>
            <w:rPr>
              <w:rFonts w:asciiTheme="minorHAnsi" w:hAnsiTheme="minorHAnsi"/>
              <w:lang w:val="en-GB"/>
            </w:rPr>
          </w:pPr>
          <w:bookmarkStart w:id="111" w:name="_CTVL00128c9f2ece2d44c6198246b3febd719b0"/>
          <w:bookmarkEnd w:id="110"/>
          <w:r w:rsidRPr="0096205B">
            <w:rPr>
              <w:rFonts w:asciiTheme="minorHAnsi" w:hAnsiTheme="minorHAnsi"/>
              <w:lang w:val="en-GB"/>
            </w:rPr>
            <w:t>FAO, 2011. The State of Food Insecurity in the World: How Does International Price Volatility Affect Domestic Economies and Food Security. FAO, Rome.</w:t>
          </w:r>
        </w:p>
        <w:p w14:paraId="3DCB57FB" w14:textId="77777777" w:rsidR="008C72A4" w:rsidRPr="0096205B" w:rsidRDefault="008C72A4" w:rsidP="008C72A4">
          <w:pPr>
            <w:pStyle w:val="CitaviBibliographyEntry"/>
            <w:rPr>
              <w:rFonts w:asciiTheme="minorHAnsi" w:hAnsiTheme="minorHAnsi"/>
              <w:lang w:val="en-GB"/>
            </w:rPr>
          </w:pPr>
          <w:bookmarkStart w:id="112" w:name="_CTVL00130838474cc7a45e9ae9a4991be61bd3b"/>
          <w:bookmarkEnd w:id="111"/>
          <w:r w:rsidRPr="0096205B">
            <w:rPr>
              <w:rFonts w:asciiTheme="minorHAnsi" w:hAnsiTheme="minorHAnsi"/>
              <w:lang w:val="en-GB"/>
            </w:rPr>
            <w:t>FAO, 2021. Aspirational principles and criteria for a sustainable bioeconomy, Rome.</w:t>
          </w:r>
        </w:p>
        <w:p w14:paraId="28D943BC" w14:textId="77777777" w:rsidR="008C72A4" w:rsidRPr="0096205B" w:rsidRDefault="008C72A4" w:rsidP="008C72A4">
          <w:pPr>
            <w:pStyle w:val="CitaviBibliographyEntry"/>
            <w:rPr>
              <w:rFonts w:asciiTheme="minorHAnsi" w:hAnsiTheme="minorHAnsi"/>
              <w:lang w:val="en-GB"/>
            </w:rPr>
          </w:pPr>
          <w:bookmarkStart w:id="113" w:name="_CTVL00117b2bfbb7a4d450ab810d688c6ab8e13"/>
          <w:bookmarkEnd w:id="112"/>
          <w:r w:rsidRPr="0096205B">
            <w:rPr>
              <w:rFonts w:asciiTheme="minorHAnsi" w:hAnsiTheme="minorHAnsi"/>
              <w:lang w:val="en-GB"/>
            </w:rPr>
            <w:t>FAOSTAT, 2022. FAO Statistical Databases: Agriculture, Fisheries, Forestry, Nutrition. Available at http://faostat.fao.org. https://www.fao.org/faostat/en/#data/.</w:t>
          </w:r>
        </w:p>
        <w:p w14:paraId="5E4DB54F" w14:textId="77777777" w:rsidR="008C72A4" w:rsidRPr="0096205B" w:rsidRDefault="008C72A4" w:rsidP="008C72A4">
          <w:pPr>
            <w:pStyle w:val="CitaviBibliographyEntry"/>
            <w:rPr>
              <w:rFonts w:asciiTheme="minorHAnsi" w:hAnsiTheme="minorHAnsi"/>
              <w:lang w:val="en-GB"/>
            </w:rPr>
          </w:pPr>
          <w:bookmarkStart w:id="114" w:name="_CTVL00183e88f0560334ac19340bbe02a1698e9"/>
          <w:bookmarkEnd w:id="113"/>
          <w:r w:rsidRPr="0096205B">
            <w:rPr>
              <w:rFonts w:asciiTheme="minorHAnsi" w:hAnsiTheme="minorHAnsi"/>
              <w:lang w:val="de-AT"/>
            </w:rPr>
            <w:t xml:space="preserve">Faturay, F., Sun, Y.-Y., Dietzenbacher, E., Malik, A., Geschke, A., Lenzen, M., 2020. </w:t>
          </w:r>
          <w:r w:rsidRPr="0096205B">
            <w:rPr>
              <w:rFonts w:asciiTheme="minorHAnsi" w:hAnsiTheme="minorHAnsi"/>
              <w:lang w:val="en-GB"/>
            </w:rPr>
            <w:t>Using virtual laboratories for disaster analysis – a case study of Taiwan. Economic Systems Research 32 (1), 58–83. 10.1080/09535314.2019.1617677.</w:t>
          </w:r>
        </w:p>
        <w:p w14:paraId="5E8AD8E4" w14:textId="77777777" w:rsidR="008C72A4" w:rsidRPr="0096205B" w:rsidRDefault="008C72A4" w:rsidP="008C72A4">
          <w:pPr>
            <w:pStyle w:val="CitaviBibliographyEntry"/>
            <w:rPr>
              <w:rFonts w:asciiTheme="minorHAnsi" w:hAnsiTheme="minorHAnsi"/>
              <w:lang w:val="en-GB"/>
            </w:rPr>
          </w:pPr>
          <w:bookmarkStart w:id="115" w:name="_CTVL001f3d96eab269f40db858c6b7e19514bca"/>
          <w:bookmarkEnd w:id="114"/>
          <w:r w:rsidRPr="0096205B">
            <w:rPr>
              <w:rFonts w:asciiTheme="minorHAnsi" w:hAnsiTheme="minorHAnsi"/>
              <w:lang w:val="en-GB"/>
            </w:rPr>
            <w:t>Forzieri, G., Bianchi, A., Silva, F.B.e., Marin Herrera, M.A., Leblois, A., Lavalle, C., Aerts, J.C.J.H., Feyen, L., 2018. Escalating impacts of climate extremes on critical infrastructures in Europe. Global Environmental Change 48, 97–107. 10.1016/j.gloenvcha.2017.11.007.</w:t>
          </w:r>
        </w:p>
        <w:p w14:paraId="103CAE24" w14:textId="77777777" w:rsidR="008C72A4" w:rsidRPr="0096205B" w:rsidRDefault="008C72A4" w:rsidP="008C72A4">
          <w:pPr>
            <w:pStyle w:val="CitaviBibliographyEntry"/>
            <w:rPr>
              <w:rFonts w:asciiTheme="minorHAnsi" w:hAnsiTheme="minorHAnsi"/>
              <w:lang w:val="en-GB"/>
            </w:rPr>
          </w:pPr>
          <w:bookmarkStart w:id="116" w:name="_CTVL0012a77839311d348fbbe3d686af5c4cc6c"/>
          <w:bookmarkEnd w:id="115"/>
          <w:r w:rsidRPr="0096205B">
            <w:rPr>
              <w:rFonts w:asciiTheme="minorHAnsi" w:hAnsiTheme="minorHAnsi"/>
              <w:lang w:val="en-GB"/>
            </w:rPr>
            <w:t>Forzieri, G., Feyen, L., Russo, S., Vousdoukas, M., Alfieri, L., Outten, S., Migliavacca, M., Bianchi, A., Rojas, R., Cid, A., 2016. Multi-hazard assessment in Europe under climate change. Climatic Change 137 (1), 105–119. 10.1007/s10584-016-1661-x.</w:t>
          </w:r>
        </w:p>
        <w:p w14:paraId="6999F350" w14:textId="77777777" w:rsidR="008C72A4" w:rsidRPr="0096205B" w:rsidRDefault="008C72A4" w:rsidP="008C72A4">
          <w:pPr>
            <w:pStyle w:val="CitaviBibliographyEntry"/>
            <w:rPr>
              <w:rFonts w:asciiTheme="minorHAnsi" w:hAnsiTheme="minorHAnsi"/>
              <w:lang w:val="en-GB"/>
            </w:rPr>
          </w:pPr>
          <w:bookmarkStart w:id="117" w:name="_CTVL00104d3518d7c884f4b99afee46189d164a"/>
          <w:bookmarkEnd w:id="116"/>
          <w:r w:rsidRPr="0096205B">
            <w:rPr>
              <w:rFonts w:asciiTheme="minorHAnsi" w:hAnsiTheme="minorHAnsi"/>
              <w:lang w:val="en-GB"/>
            </w:rPr>
            <w:t>Foti, N.J., Pauls, S., Rockmore, D.N., 2013. Stability of the World Trade Web over time – An extinction analysis. Journal of Economic Dynamics and control 37 (9), 1889–1910. 10.1016/j.jedc.2013.04.009.</w:t>
          </w:r>
        </w:p>
        <w:p w14:paraId="3E3C5853" w14:textId="77777777" w:rsidR="008C72A4" w:rsidRPr="0096205B" w:rsidRDefault="008C72A4" w:rsidP="008C72A4">
          <w:pPr>
            <w:pStyle w:val="CitaviBibliographyEntry"/>
            <w:rPr>
              <w:rFonts w:asciiTheme="minorHAnsi" w:hAnsiTheme="minorHAnsi"/>
              <w:lang w:val="en-GB"/>
            </w:rPr>
          </w:pPr>
          <w:bookmarkStart w:id="118" w:name="_CTVL0017d52019e81e8428d92ae32753ad1016c"/>
          <w:bookmarkEnd w:id="117"/>
          <w:r w:rsidRPr="0096205B">
            <w:rPr>
              <w:rFonts w:asciiTheme="minorHAnsi" w:hAnsiTheme="minorHAnsi"/>
              <w:lang w:val="en-GB"/>
            </w:rPr>
            <w:lastRenderedPageBreak/>
            <w:t>Frieler, K., Lange, S., Piontek, F., Reyer, C.P.O., Schewe, J., Warszawski, L., Zhao, F., Chini, L., Denvil, S., Emanuel, K., Geiger, T., Halladay, K., Hurtt, G., Mengel, M., Murakami, D., Ostberg, S., Popp, A., Riva, R., Stevanovic, M., Suzuki, T., Volkholz, J., Burke, E., Ciais, P., Ebi, K., Eddy, T.D., Elliott, J., Galbraith, E., Gosling, S.N., Hattermann, F., Hickler, T., Hinkel, J., Hof, C., Huber, V., Jägermeyr, J., Krysanova, V., Marcé, R., Müller Schmied, H., Mouratiadou, I., Pierson, D., Tittensor, D.P., Vautard, R., van Vliet, M., Biber, M.F., Betts, R.A., Bodirsky, B.L., Deryng, D., Frolking, S., Jones, C.D., Lotze, H.K., Lotze-Campen, H., Sahajpal, R., Thonicke, K., Tian, H., Yamagata, Y., 2017. Assessing the impacts of 1.5 °C global warming – simulation protocol of the Inter-Sectoral Impact Model Intercomparison Project (ISIMIP2b). Geoscientific Model Development 10 (12), 4321–4345. 10.5194/gmd-10-4321-2017.</w:t>
          </w:r>
        </w:p>
        <w:p w14:paraId="0BECA5A3" w14:textId="77777777" w:rsidR="008C72A4" w:rsidRPr="0096205B" w:rsidRDefault="008C72A4" w:rsidP="008C72A4">
          <w:pPr>
            <w:pStyle w:val="CitaviBibliographyEntry"/>
            <w:rPr>
              <w:rFonts w:asciiTheme="minorHAnsi" w:hAnsiTheme="minorHAnsi"/>
              <w:lang w:val="en-GB"/>
            </w:rPr>
          </w:pPr>
          <w:bookmarkStart w:id="119" w:name="_CTVL0019eab6454b27048a6b45a5d0720d0b1f6"/>
          <w:bookmarkEnd w:id="118"/>
          <w:r w:rsidRPr="0096205B">
            <w:rPr>
              <w:rFonts w:asciiTheme="minorHAnsi" w:hAnsiTheme="minorHAnsi"/>
              <w:lang w:val="en-GB"/>
            </w:rPr>
            <w:t>Fritsche, U., Brunori, G., Chiaramonti, D., Galanakis, C., Matthews, R., Panoutsou, C., 2021. Future transitions for the Bioeconomy towards Sustainable Development and a Climate-Neutral Economy-Foresight Scenarios for the EU bioeconomy in 2050.</w:t>
          </w:r>
        </w:p>
        <w:p w14:paraId="48F1CC6F" w14:textId="77777777" w:rsidR="008C72A4" w:rsidRPr="0096205B" w:rsidRDefault="008C72A4" w:rsidP="008C72A4">
          <w:pPr>
            <w:pStyle w:val="CitaviBibliographyEntry"/>
            <w:rPr>
              <w:rFonts w:asciiTheme="minorHAnsi" w:hAnsiTheme="minorHAnsi"/>
              <w:lang w:val="en-GB"/>
            </w:rPr>
          </w:pPr>
          <w:bookmarkStart w:id="120" w:name="_CTVL001a29eaf2777814b3ba2587809d66fa682"/>
          <w:bookmarkEnd w:id="119"/>
          <w:r w:rsidRPr="0096205B">
            <w:rPr>
              <w:rFonts w:asciiTheme="minorHAnsi" w:hAnsiTheme="minorHAnsi"/>
              <w:lang w:val="de-AT"/>
            </w:rPr>
            <w:t xml:space="preserve">Fritz, O., Streicher, G., Zakarias, G., 2005. MultiREG - ein multiregionales, multisektorales prognise- und Analysemodell für Österreich: Monatsberichte 8/2005. </w:t>
          </w:r>
          <w:r w:rsidRPr="0096205B">
            <w:rPr>
              <w:rFonts w:asciiTheme="minorHAnsi" w:hAnsiTheme="minorHAnsi"/>
              <w:lang w:val="en-GB"/>
            </w:rPr>
            <w:t>WIFO, Wien.</w:t>
          </w:r>
        </w:p>
        <w:p w14:paraId="014EE3DA" w14:textId="77777777" w:rsidR="008C72A4" w:rsidRPr="0096205B" w:rsidRDefault="008C72A4" w:rsidP="008C72A4">
          <w:pPr>
            <w:pStyle w:val="CitaviBibliographyEntry"/>
            <w:rPr>
              <w:rFonts w:asciiTheme="minorHAnsi" w:hAnsiTheme="minorHAnsi"/>
              <w:lang w:val="en-GB"/>
            </w:rPr>
          </w:pPr>
          <w:bookmarkStart w:id="121" w:name="_CTVL001ef23e22cf43a4043b4113ae96f1b003d"/>
          <w:bookmarkEnd w:id="120"/>
          <w:r w:rsidRPr="0096205B">
            <w:rPr>
              <w:rFonts w:asciiTheme="minorHAnsi" w:hAnsiTheme="minorHAnsi"/>
              <w:lang w:val="en-GB"/>
            </w:rPr>
            <w:t>Global Bioeconomy Summit, 2018. Innovation in the Global Bioeconomy for Sustainable and Inclusive Transformation and Wellbeing, Berlin.</w:t>
          </w:r>
        </w:p>
        <w:p w14:paraId="21A2FEC7" w14:textId="77777777" w:rsidR="008C72A4" w:rsidRPr="0096205B" w:rsidRDefault="008C72A4" w:rsidP="008C72A4">
          <w:pPr>
            <w:pStyle w:val="CitaviBibliographyEntry"/>
            <w:rPr>
              <w:rFonts w:asciiTheme="minorHAnsi" w:hAnsiTheme="minorHAnsi"/>
              <w:lang w:val="en-GB"/>
            </w:rPr>
          </w:pPr>
          <w:bookmarkStart w:id="122" w:name="_CTVL001ab63fe7cfc4e47e4881852f0b60a6409"/>
          <w:bookmarkEnd w:id="121"/>
          <w:r w:rsidRPr="0096205B">
            <w:rPr>
              <w:rFonts w:asciiTheme="minorHAnsi" w:hAnsiTheme="minorHAnsi"/>
              <w:lang w:val="de-AT"/>
            </w:rPr>
            <w:t xml:space="preserve">Hallegatte, S., Vogt-Schilb, A., Bangalore, M., Rozenberg, J., 2016. </w:t>
          </w:r>
          <w:r w:rsidRPr="0096205B">
            <w:rPr>
              <w:rFonts w:asciiTheme="minorHAnsi" w:hAnsiTheme="minorHAnsi"/>
              <w:lang w:val="en-GB"/>
            </w:rPr>
            <w:t>Unbreakable: building the resilience of the poor in the face of natural disasters.</w:t>
          </w:r>
        </w:p>
        <w:p w14:paraId="52B9A42D" w14:textId="77777777" w:rsidR="008C72A4" w:rsidRPr="0096205B" w:rsidRDefault="008C72A4" w:rsidP="008C72A4">
          <w:pPr>
            <w:pStyle w:val="CitaviBibliographyEntry"/>
            <w:rPr>
              <w:rFonts w:asciiTheme="minorHAnsi" w:hAnsiTheme="minorHAnsi"/>
              <w:lang w:val="en-GB"/>
            </w:rPr>
          </w:pPr>
          <w:bookmarkStart w:id="123" w:name="_CTVL001e3abbc4ad5a540fdbeba6b27d55efedf"/>
          <w:bookmarkEnd w:id="122"/>
          <w:r w:rsidRPr="0096205B">
            <w:rPr>
              <w:rFonts w:asciiTheme="minorHAnsi" w:hAnsiTheme="minorHAnsi"/>
              <w:lang w:val="de-AT"/>
            </w:rPr>
            <w:t xml:space="preserve">Hallegatte, S., Vogt-Schilb, A., Rozenberg, J., Bangalore, M., Beaudet, C., 2020. </w:t>
          </w:r>
          <w:r w:rsidRPr="0096205B">
            <w:rPr>
              <w:rFonts w:asciiTheme="minorHAnsi" w:hAnsiTheme="minorHAnsi"/>
              <w:lang w:val="en-GB"/>
            </w:rPr>
            <w:t>From poverty to disaster and back: A review of the literature: Economics of Disasters and Climate Change.</w:t>
          </w:r>
        </w:p>
        <w:p w14:paraId="39EDBC8F" w14:textId="77777777" w:rsidR="008C72A4" w:rsidRPr="0096205B" w:rsidRDefault="008C72A4" w:rsidP="008C72A4">
          <w:pPr>
            <w:pStyle w:val="CitaviBibliographyEntry"/>
            <w:rPr>
              <w:rFonts w:asciiTheme="minorHAnsi" w:hAnsiTheme="minorHAnsi"/>
              <w:lang w:val="en-GB"/>
            </w:rPr>
          </w:pPr>
          <w:bookmarkStart w:id="124" w:name="_CTVL001a2aa48caa7f94018943a9df9ec803d6c"/>
          <w:bookmarkEnd w:id="123"/>
          <w:r w:rsidRPr="0096205B">
            <w:rPr>
              <w:rFonts w:asciiTheme="minorHAnsi" w:hAnsiTheme="minorHAnsi"/>
              <w:lang w:val="en-GB"/>
            </w:rPr>
            <w:t>Hansen, J., Sato, M., Glascoe, J., Ruedy, R., 1998. A common-sense climate index: Is climate changing noticeably? Proceedings of the National Academy of Sciences 95 (8), 4113–4120. 10.1073/pnas.95.8.4113.</w:t>
          </w:r>
        </w:p>
        <w:p w14:paraId="5D22A97E" w14:textId="77777777" w:rsidR="008C72A4" w:rsidRPr="0096205B" w:rsidRDefault="008C72A4" w:rsidP="008C72A4">
          <w:pPr>
            <w:pStyle w:val="CitaviBibliographyEntry"/>
            <w:rPr>
              <w:rFonts w:asciiTheme="minorHAnsi" w:hAnsiTheme="minorHAnsi"/>
              <w:lang w:val="en-GB"/>
            </w:rPr>
          </w:pPr>
          <w:bookmarkStart w:id="125" w:name="_CTVL001dc6837702b1a4326b69d8c03a8cb0204"/>
          <w:bookmarkEnd w:id="124"/>
          <w:r w:rsidRPr="0096205B">
            <w:rPr>
              <w:rFonts w:asciiTheme="minorHAnsi" w:hAnsiTheme="minorHAnsi"/>
              <w:lang w:val="en-GB"/>
            </w:rPr>
            <w:t>Huang, R., Malik, A., Lenzen, M., Jin, Y., Wang, Y., Faturay, F., Zhu, Z., 2022. Supply-chain impacts of Sichuan earthquake: a case study using disaster input–output analysis. Nat Hazards 110 (3), 2227–2248. 10.1007/s11069-021-05034-8.</w:t>
          </w:r>
        </w:p>
        <w:p w14:paraId="355478B2" w14:textId="77777777" w:rsidR="008C72A4" w:rsidRPr="0096205B" w:rsidRDefault="008C72A4" w:rsidP="008C72A4">
          <w:pPr>
            <w:pStyle w:val="CitaviBibliographyEntry"/>
            <w:rPr>
              <w:rFonts w:asciiTheme="minorHAnsi" w:hAnsiTheme="minorHAnsi"/>
              <w:lang w:val="en-GB"/>
            </w:rPr>
          </w:pPr>
          <w:bookmarkStart w:id="126" w:name="_CTVL00198aed21ffe524da1a5b7212c144a8e2f"/>
          <w:bookmarkEnd w:id="125"/>
          <w:r w:rsidRPr="0096205B">
            <w:rPr>
              <w:rFonts w:asciiTheme="minorHAnsi" w:hAnsiTheme="minorHAnsi"/>
              <w:lang w:val="en-GB"/>
            </w:rPr>
            <w:t>Iglesias, A., Garrote, L., 2015. Adaptation strategies for agricultural water management under climate change in Europe.</w:t>
          </w:r>
        </w:p>
        <w:p w14:paraId="677DDDD5" w14:textId="77777777" w:rsidR="008C72A4" w:rsidRPr="0096205B" w:rsidRDefault="008C72A4" w:rsidP="008C72A4">
          <w:pPr>
            <w:pStyle w:val="CitaviBibliographyEntry"/>
            <w:rPr>
              <w:rFonts w:asciiTheme="minorHAnsi" w:hAnsiTheme="minorHAnsi"/>
              <w:lang w:val="en-GB"/>
            </w:rPr>
          </w:pPr>
          <w:bookmarkStart w:id="127" w:name="_CTVL001cfe7e3740ff34e208933135b4bb446f6"/>
          <w:bookmarkEnd w:id="126"/>
          <w:r w:rsidRPr="0096205B">
            <w:rPr>
              <w:rFonts w:asciiTheme="minorHAnsi" w:hAnsiTheme="minorHAnsi"/>
              <w:lang w:val="en-GB"/>
            </w:rPr>
            <w:t>IPCC, 2022. Climate Change 2022: Impacts, Adaptation and Vulnerability. Intergovernmental Panel on Climate Change, Geneva, Switzerland.</w:t>
          </w:r>
        </w:p>
        <w:p w14:paraId="2E8EB53C" w14:textId="77777777" w:rsidR="008C72A4" w:rsidRPr="0096205B" w:rsidRDefault="008C72A4" w:rsidP="008C72A4">
          <w:pPr>
            <w:pStyle w:val="CitaviBibliographyEntry"/>
            <w:rPr>
              <w:rFonts w:asciiTheme="minorHAnsi" w:hAnsiTheme="minorHAnsi"/>
              <w:lang w:val="en-GB"/>
            </w:rPr>
          </w:pPr>
          <w:bookmarkStart w:id="128" w:name="_CTVL001b97acfe4f25c4de6b1c0a62cbc89759b"/>
          <w:bookmarkEnd w:id="127"/>
          <w:r w:rsidRPr="0096205B">
            <w:rPr>
              <w:rFonts w:asciiTheme="minorHAnsi" w:hAnsiTheme="minorHAnsi"/>
              <w:lang w:val="en-GB"/>
            </w:rPr>
            <w:t>Kircher, M., 2019. Bioeconomy: Markets, Implications, and Investment Opportunities. Economies 7 (3), 73. 10.3390/economies7030073.</w:t>
          </w:r>
        </w:p>
        <w:p w14:paraId="2FBCDEC3" w14:textId="77777777" w:rsidR="008C72A4" w:rsidRPr="0096205B" w:rsidRDefault="008C72A4" w:rsidP="008C72A4">
          <w:pPr>
            <w:pStyle w:val="CitaviBibliographyEntry"/>
            <w:rPr>
              <w:rFonts w:asciiTheme="minorHAnsi" w:hAnsiTheme="minorHAnsi"/>
              <w:lang w:val="en-GB"/>
            </w:rPr>
          </w:pPr>
          <w:bookmarkStart w:id="129" w:name="_CTVL00161e3eb93ef69410eb364fb1745c039bb"/>
          <w:bookmarkEnd w:id="128"/>
          <w:r w:rsidRPr="0096205B">
            <w:rPr>
              <w:rFonts w:asciiTheme="minorHAnsi" w:hAnsiTheme="minorHAnsi"/>
              <w:lang w:val="en-GB"/>
            </w:rPr>
            <w:t>Kircher, M., 2021. Bioeconomy – present status and future needs of industrial value chains. New Biotechnology 60, 96–104. 10.1016/j.nbt.2020.09.005.</w:t>
          </w:r>
        </w:p>
        <w:p w14:paraId="4AB8950C" w14:textId="77777777" w:rsidR="008C72A4" w:rsidRPr="0096205B" w:rsidRDefault="008C72A4" w:rsidP="008C72A4">
          <w:pPr>
            <w:pStyle w:val="CitaviBibliographyEntry"/>
            <w:rPr>
              <w:rFonts w:asciiTheme="minorHAnsi" w:hAnsiTheme="minorHAnsi"/>
              <w:lang w:val="en-GB"/>
            </w:rPr>
          </w:pPr>
          <w:bookmarkStart w:id="130" w:name="_CTVL0015a05da68274049598a1025f57d936bbf"/>
          <w:bookmarkEnd w:id="129"/>
          <w:r w:rsidRPr="0096205B">
            <w:rPr>
              <w:rFonts w:asciiTheme="minorHAnsi" w:hAnsiTheme="minorHAnsi"/>
              <w:lang w:val="en-GB"/>
            </w:rPr>
            <w:t>Kroll, C., Warchold, A., Pradhan, P., 2019. Sustainable Development Goals (SDGs): Are we successful in turning trade-offs into synergies? Palgrave Commun 5 (1), 1–11. 10.1057/s41599-019-0335-5.</w:t>
          </w:r>
        </w:p>
        <w:p w14:paraId="1CA07864" w14:textId="77777777" w:rsidR="008C72A4" w:rsidRPr="0096205B" w:rsidRDefault="008C72A4" w:rsidP="008C72A4">
          <w:pPr>
            <w:pStyle w:val="CitaviBibliographyEntry"/>
            <w:rPr>
              <w:rFonts w:asciiTheme="minorHAnsi" w:hAnsiTheme="minorHAnsi"/>
              <w:lang w:val="en-GB"/>
            </w:rPr>
          </w:pPr>
          <w:bookmarkStart w:id="131" w:name="_CTVL001ecd0e2f879764b16a8b632842a526bfb"/>
          <w:bookmarkEnd w:id="130"/>
          <w:r w:rsidRPr="0096205B">
            <w:rPr>
              <w:rFonts w:asciiTheme="minorHAnsi" w:hAnsiTheme="minorHAnsi"/>
              <w:lang w:val="en-GB"/>
            </w:rPr>
            <w:t>Ladha, J.K., Jat, M.L., Stirling, C.M., Chakraborty, D., Pradhan, P., Krupnik, T.J., Sapkota, T.B., Pathak, H., Rana, D.S., Tesfaye, K., Gerard, B., 2020. Chapter Two - Achieving the sustainable development goals in agriculture: The crucial role of nitrogen in cereal-based systems, in: Sparks, D.L. (Ed.), Advances in Agronomy, vol. 163. Academic Press, pp. 39–116.</w:t>
          </w:r>
        </w:p>
        <w:p w14:paraId="3BD4A0A4" w14:textId="77777777" w:rsidR="008C72A4" w:rsidRPr="0096205B" w:rsidRDefault="008C72A4" w:rsidP="008C72A4">
          <w:pPr>
            <w:pStyle w:val="CitaviBibliographyEntry"/>
            <w:rPr>
              <w:rFonts w:asciiTheme="minorHAnsi" w:hAnsiTheme="minorHAnsi"/>
              <w:lang w:val="en-GB"/>
            </w:rPr>
          </w:pPr>
          <w:bookmarkStart w:id="132" w:name="_CTVL0013cc6311822954f708ddb95cd8969e11c"/>
          <w:bookmarkEnd w:id="131"/>
          <w:r w:rsidRPr="0096205B">
            <w:rPr>
              <w:rFonts w:asciiTheme="minorHAnsi" w:hAnsiTheme="minorHAnsi"/>
              <w:lang w:val="en-GB"/>
            </w:rPr>
            <w:t>Lehner, B., Döll, P., Alcamo, J., Henrichs, T., Kaspar, F., 2006. Estimating the Impact of Global Change on Flood and Drought Risks in Europe: A Continental, Integrated Analysis. Climatic Change 75 (3), 273–299. 10.1007/s10584-006-6338-4.</w:t>
          </w:r>
        </w:p>
        <w:p w14:paraId="0E23F8ED" w14:textId="77777777" w:rsidR="008C72A4" w:rsidRPr="0096205B" w:rsidRDefault="008C72A4" w:rsidP="008C72A4">
          <w:pPr>
            <w:pStyle w:val="CitaviBibliographyEntry"/>
            <w:rPr>
              <w:rFonts w:asciiTheme="minorHAnsi" w:hAnsiTheme="minorHAnsi"/>
              <w:lang w:val="en-GB"/>
            </w:rPr>
          </w:pPr>
          <w:bookmarkStart w:id="133" w:name="_CTVL0019a07731852d74e3cb11741ab56c6914a"/>
          <w:bookmarkEnd w:id="132"/>
          <w:r w:rsidRPr="0096205B">
            <w:rPr>
              <w:rFonts w:asciiTheme="minorHAnsi" w:hAnsiTheme="minorHAnsi"/>
              <w:lang w:val="en-GB"/>
            </w:rPr>
            <w:t>Lesk, C., Rowhani, P., Ramankutty, N., 2016. Influence of extreme weather disasters on global crop production. Nature 529 (7584), 84–87. 10.1038/nature16467.</w:t>
          </w:r>
        </w:p>
        <w:p w14:paraId="092C9D68" w14:textId="77777777" w:rsidR="008C72A4" w:rsidRPr="0096205B" w:rsidRDefault="008C72A4" w:rsidP="008C72A4">
          <w:pPr>
            <w:pStyle w:val="CitaviBibliographyEntry"/>
            <w:rPr>
              <w:rFonts w:asciiTheme="minorHAnsi" w:hAnsiTheme="minorHAnsi"/>
              <w:lang w:val="en-GB"/>
            </w:rPr>
          </w:pPr>
          <w:bookmarkStart w:id="134" w:name="_CTVL00130983de9d66d4aeca81e456695c38b87"/>
          <w:bookmarkEnd w:id="133"/>
          <w:r w:rsidRPr="0096205B">
            <w:rPr>
              <w:rFonts w:asciiTheme="minorHAnsi" w:hAnsiTheme="minorHAnsi"/>
              <w:lang w:val="en-GB"/>
            </w:rPr>
            <w:lastRenderedPageBreak/>
            <w:t>Mainar-Causapé, A.J., Fuentes-Saguar, P., Schutter, L.d., Giljum S., 2023. BCP/Bio-MRSUT 2015. Bio-economic Multi-regional Supply-Use Tables. [Data set]. Zenodo. https://doi.org/10.5281/zenodo.7499271.</w:t>
          </w:r>
        </w:p>
        <w:p w14:paraId="10A58769" w14:textId="77777777" w:rsidR="008C72A4" w:rsidRPr="0096205B" w:rsidRDefault="008C72A4" w:rsidP="008C72A4">
          <w:pPr>
            <w:pStyle w:val="CitaviBibliographyEntry"/>
            <w:rPr>
              <w:rFonts w:asciiTheme="minorHAnsi" w:hAnsiTheme="minorHAnsi"/>
              <w:lang w:val="en-GB"/>
            </w:rPr>
          </w:pPr>
          <w:bookmarkStart w:id="135" w:name="_CTVL00187a2ced7204344b88903efd1ee9565a8"/>
          <w:bookmarkEnd w:id="134"/>
          <w:r w:rsidRPr="0096205B">
            <w:rPr>
              <w:rFonts w:asciiTheme="minorHAnsi" w:hAnsiTheme="minorHAnsi"/>
              <w:lang w:val="en-GB"/>
            </w:rPr>
            <w:t>Mainar-Causapé, A.J., Philippidis, G., Sanjuán-López, A.I., 2021. Constructing an open access economy-wide database for bioeconomy impact assessment in the European Union member states. Economic Systems Research 33 (2), 133–156. 10.1080/09535314.2020.1785848.</w:t>
          </w:r>
        </w:p>
        <w:p w14:paraId="69C6199B" w14:textId="77777777" w:rsidR="008C72A4" w:rsidRPr="0096205B" w:rsidRDefault="008C72A4" w:rsidP="008C72A4">
          <w:pPr>
            <w:pStyle w:val="CitaviBibliographyEntry"/>
            <w:rPr>
              <w:rFonts w:asciiTheme="minorHAnsi" w:hAnsiTheme="minorHAnsi"/>
              <w:lang w:val="en-GB"/>
            </w:rPr>
          </w:pPr>
          <w:bookmarkStart w:id="136" w:name="_CTVL001be5d14ec726f4261960de26c17ed8d24"/>
          <w:bookmarkEnd w:id="135"/>
          <w:r w:rsidRPr="0096205B">
            <w:rPr>
              <w:rFonts w:asciiTheme="minorHAnsi" w:hAnsiTheme="minorHAnsi"/>
              <w:lang w:val="en-GB"/>
            </w:rPr>
            <w:t>Mamonov, M., Pestova, A., Ongena, S., 2022. The price of war: Macroeconomic effects of the 2022 sanctions on Russia. Global economic consequences of the war in Ukraine : Sanctions, supply chains and sustainability, London.</w:t>
          </w:r>
        </w:p>
        <w:p w14:paraId="388B3B20" w14:textId="77777777" w:rsidR="008C72A4" w:rsidRPr="0096205B" w:rsidRDefault="008C72A4" w:rsidP="008C72A4">
          <w:pPr>
            <w:pStyle w:val="CitaviBibliographyEntry"/>
            <w:rPr>
              <w:rFonts w:asciiTheme="minorHAnsi" w:hAnsiTheme="minorHAnsi"/>
              <w:lang w:val="en-GB"/>
            </w:rPr>
          </w:pPr>
          <w:bookmarkStart w:id="137" w:name="_CTVL001ceb0ad25e8734614bc0cb1d1c47d0bca"/>
          <w:bookmarkEnd w:id="136"/>
          <w:r w:rsidRPr="0096205B">
            <w:rPr>
              <w:rFonts w:asciiTheme="minorHAnsi" w:hAnsiTheme="minorHAnsi"/>
              <w:lang w:val="en-GB"/>
            </w:rPr>
            <w:t>Monteleone, B., Borzí, I., Bonaccorso, B., Martina, M., 2022. Quantifying crop vulnerability to weather-related extreme events and climate change through vulnerability curves. Nat Hazards, 1–36. 10.1007/s11069-022-05791-0.</w:t>
          </w:r>
        </w:p>
        <w:p w14:paraId="2DF36348" w14:textId="77777777" w:rsidR="008C72A4" w:rsidRPr="0096205B" w:rsidRDefault="008C72A4" w:rsidP="008C72A4">
          <w:pPr>
            <w:pStyle w:val="CitaviBibliographyEntry"/>
            <w:rPr>
              <w:rFonts w:asciiTheme="minorHAnsi" w:hAnsiTheme="minorHAnsi"/>
              <w:lang w:val="en-GB"/>
            </w:rPr>
          </w:pPr>
          <w:bookmarkStart w:id="138" w:name="_CTVL0016f80a381a1e44cf5bbed91a6e6df591f"/>
          <w:bookmarkEnd w:id="137"/>
          <w:r w:rsidRPr="0096205B">
            <w:rPr>
              <w:rFonts w:asciiTheme="minorHAnsi" w:hAnsiTheme="minorHAnsi"/>
              <w:lang w:val="en-GB"/>
            </w:rPr>
            <w:t>Muñoz, J., 2019. ERA5-Land hourly data from 1981 to present. Copernicus Climate Change Service (C3S) Climate Data Store (CDS).</w:t>
          </w:r>
        </w:p>
        <w:p w14:paraId="51344F1A" w14:textId="77777777" w:rsidR="008C72A4" w:rsidRPr="0096205B" w:rsidRDefault="008C72A4" w:rsidP="008C72A4">
          <w:pPr>
            <w:pStyle w:val="CitaviBibliographyEntry"/>
            <w:rPr>
              <w:rFonts w:asciiTheme="minorHAnsi" w:hAnsiTheme="minorHAnsi"/>
              <w:lang w:val="en-GB"/>
            </w:rPr>
          </w:pPr>
          <w:bookmarkStart w:id="139" w:name="_CTVL00171631d428fe44690af5168b37fefe31e"/>
          <w:bookmarkEnd w:id="138"/>
          <w:r w:rsidRPr="0096205B">
            <w:rPr>
              <w:rFonts w:asciiTheme="minorHAnsi" w:hAnsiTheme="minorHAnsi"/>
              <w:lang w:val="en-GB"/>
            </w:rPr>
            <w:t>Pagliacci, F., Russo, M., 2019. Multi-hazard, exposure and vulnerability in Italian municipalities, in: , Resilience and Urban Disasters. Edward Elgar Publishing, pp. 175–198.</w:t>
          </w:r>
        </w:p>
        <w:p w14:paraId="0A37C771" w14:textId="77777777" w:rsidR="008C72A4" w:rsidRPr="0096205B" w:rsidRDefault="008C72A4" w:rsidP="008C72A4">
          <w:pPr>
            <w:pStyle w:val="CitaviBibliographyEntry"/>
            <w:rPr>
              <w:rFonts w:asciiTheme="minorHAnsi" w:hAnsiTheme="minorHAnsi"/>
              <w:lang w:val="en-GB"/>
            </w:rPr>
          </w:pPr>
          <w:bookmarkStart w:id="140" w:name="_CTVL001f76737c7b4b84d98a8f967a022535abc"/>
          <w:bookmarkEnd w:id="139"/>
          <w:r w:rsidRPr="0096205B">
            <w:rPr>
              <w:rFonts w:asciiTheme="minorHAnsi" w:hAnsiTheme="minorHAnsi"/>
              <w:lang w:val="en-GB"/>
            </w:rPr>
            <w:t>Piontek, F., Müller, C., Pugh, T.A.M., Clark, D.B., Deryng, D., Elliott, J., Colón González, Felipe de Jesus, Flörke, M., Folberth, C., Franssen, W., Frieler, K., Friend, A.D., Gosling, S.N., Hemming, D., Khabarov, N., Kim, H., Lomas, M.R., Masaki, Y., Mengel, M., Morse, A., Neumann, K., Nishina, K., Ostberg, S., Pavlick, R., Ruane, A.C., Schewe, J., Schmid, E., Stacke, T., Tang, Q., Tessler, Z.D., Tompkins, A.M., Warszawski, L., Wisser, D., Schellnhuber, H.J., 2014. Multisectoral climate impact hotspots in a warming world. Proceedings of the National Academy of Sciences 111 (9), 3233–3238. 10.1073/pnas.1222471110.</w:t>
          </w:r>
        </w:p>
        <w:p w14:paraId="0711C030" w14:textId="77777777" w:rsidR="008C72A4" w:rsidRPr="0096205B" w:rsidRDefault="008C72A4" w:rsidP="008C72A4">
          <w:pPr>
            <w:pStyle w:val="CitaviBibliographyEntry"/>
            <w:rPr>
              <w:rFonts w:asciiTheme="minorHAnsi" w:hAnsiTheme="minorHAnsi"/>
              <w:lang w:val="en-GB"/>
            </w:rPr>
          </w:pPr>
          <w:bookmarkStart w:id="141" w:name="_CTVL00153710c980c5f4583be3de4b29708214f"/>
          <w:bookmarkEnd w:id="140"/>
          <w:r w:rsidRPr="0096205B">
            <w:rPr>
              <w:rFonts w:asciiTheme="minorHAnsi" w:hAnsiTheme="minorHAnsi"/>
              <w:lang w:val="en-GB"/>
            </w:rPr>
            <w:t>Poledna, S., Miess, M.G., Hommes, C., Rabitsch, K., 2023. Economic forecasting with an agent-based model. European Economic Review 151, 104306. 10.1016/j.euroecorev.2022.104306.</w:t>
          </w:r>
        </w:p>
        <w:p w14:paraId="1AC848C1" w14:textId="77777777" w:rsidR="008C72A4" w:rsidRPr="0096205B" w:rsidRDefault="008C72A4" w:rsidP="008C72A4">
          <w:pPr>
            <w:pStyle w:val="CitaviBibliographyEntry"/>
            <w:rPr>
              <w:rFonts w:asciiTheme="minorHAnsi" w:hAnsiTheme="minorHAnsi"/>
              <w:lang w:val="en-GB"/>
            </w:rPr>
          </w:pPr>
          <w:bookmarkStart w:id="142" w:name="_CTVL001a4b48b3917054b7bafe7109428c3fece"/>
          <w:bookmarkEnd w:id="141"/>
          <w:r w:rsidRPr="0096205B">
            <w:rPr>
              <w:rFonts w:asciiTheme="minorHAnsi" w:hAnsiTheme="minorHAnsi"/>
              <w:lang w:val="en-GB"/>
            </w:rPr>
            <w:t>Pradhan, P., Daya Raj Subedi, Dilip Khatiwada, Kirti Kusum Joshi, Sagar Kafle, Raju Pandit Chhetri, Shobhakar Dhakal, Ambika Prasad Gautam, Padma Prasad Khatiwada, Jony Mainaly, Sharad Onta, Vishnu Prasad Pandey, Keshav Parajuly, Sijal Pokharel, Poshendra Satyal, Devendra Raj Singh, Rocky Talchabhadel, Rupesh Tha, Bhesh Raj Thapa, Kamal Adhikari, Shankar Adhikari, Ram Chandra Bastakoti, Pitambar Bhandari, Saraswoti Bharati, Yub Raj Bhusal, Man Bahadur BK, Ramji Bogati, Simrin Kafle, Manohara Khadka, Nawa Raj Khatiwada, Ajay Chandra Lal, Dinesh Neupane, Kaustuv Raj Neupane, Rajit Ojha, Narayan Prasad Regmi, Maheswar Rupakheti, Alka Sapkota, Rupak Sapkota, Mahashram Sharma, Gitta Shrestha, Indira Shrestha, Khadga Bahadur Shrestha, Sarmila Tandukar, Shyam Upadhyaya, Jürgen P. Kropp, Dinesh Raj Bhuju, 2021a. The COVID-19 Pandemic Not Only Poses Challenges, but Also Opens Opportunities for Sustainable Transformation. Earth's Future 9 (7), e2021EF001996. 10.1029/2021EF001996.</w:t>
          </w:r>
        </w:p>
        <w:p w14:paraId="71B2ED0D" w14:textId="77777777" w:rsidR="008C72A4" w:rsidRPr="0096205B" w:rsidRDefault="008C72A4" w:rsidP="008C72A4">
          <w:pPr>
            <w:pStyle w:val="CitaviBibliographyEntry"/>
            <w:rPr>
              <w:rFonts w:asciiTheme="minorHAnsi" w:hAnsiTheme="minorHAnsi"/>
              <w:lang w:val="en-GB"/>
            </w:rPr>
          </w:pPr>
          <w:bookmarkStart w:id="143" w:name="_CTVL001a06b77d3d86b4bd89b25c31d4d0d026b"/>
          <w:bookmarkEnd w:id="142"/>
          <w:r w:rsidRPr="0096205B">
            <w:rPr>
              <w:rFonts w:asciiTheme="minorHAnsi" w:hAnsiTheme="minorHAnsi"/>
              <w:lang w:val="en-GB"/>
            </w:rPr>
            <w:t>Pradhan, P., Luís Costa, Diego Rybski, Wolfgang Lucht, Jürgen P. Kropp, 2017. A Systematic Study of Sustainable Development Goal (SDG) Interactions. Earth's Future 5 (11), 1169–1179. 10.1002/2017EF000632.</w:t>
          </w:r>
        </w:p>
        <w:p w14:paraId="68013BE7" w14:textId="77777777" w:rsidR="008C72A4" w:rsidRPr="0096205B" w:rsidRDefault="008C72A4" w:rsidP="008C72A4">
          <w:pPr>
            <w:pStyle w:val="CitaviBibliographyEntry"/>
            <w:rPr>
              <w:rFonts w:asciiTheme="minorHAnsi" w:hAnsiTheme="minorHAnsi"/>
              <w:lang w:val="en-GB"/>
            </w:rPr>
          </w:pPr>
          <w:bookmarkStart w:id="144" w:name="_CTVL001ee2395bc50a3414cbee594b095f58834"/>
          <w:bookmarkEnd w:id="143"/>
          <w:r w:rsidRPr="0096205B">
            <w:rPr>
              <w:rFonts w:asciiTheme="minorHAnsi" w:hAnsiTheme="minorHAnsi"/>
              <w:lang w:val="en-GB"/>
            </w:rPr>
            <w:t>Pradhan, P., Sapkota, T., Kropp, J., 2021b. Why food systems transformation is crucial for achieving the SDGs. Rural 21, 10–12.</w:t>
          </w:r>
        </w:p>
        <w:p w14:paraId="6E35ECFF" w14:textId="77777777" w:rsidR="008C72A4" w:rsidRPr="0096205B" w:rsidRDefault="008C72A4" w:rsidP="008C72A4">
          <w:pPr>
            <w:pStyle w:val="CitaviBibliographyEntry"/>
            <w:rPr>
              <w:rFonts w:asciiTheme="minorHAnsi" w:hAnsiTheme="minorHAnsi"/>
              <w:lang w:val="en-GB"/>
            </w:rPr>
          </w:pPr>
          <w:bookmarkStart w:id="145" w:name="_CTVL0011553e19b0dc94537868010b00efb5af7"/>
          <w:bookmarkEnd w:id="144"/>
          <w:r w:rsidRPr="0096205B">
            <w:rPr>
              <w:rFonts w:asciiTheme="minorHAnsi" w:hAnsiTheme="minorHAnsi"/>
              <w:lang w:val="en-GB"/>
            </w:rPr>
            <w:t>Pradhan, P., Seydewitz, T., Zhou, B., Lüdeke, M.K.B., Kropp, J.P., 2022. Climate Extremes are Becoming More Frequent, Co-occurring, and Persistent in Europe. Anthropocene Science 1 (2), 264–277. 10.1007/s44177-022-00022-4.</w:t>
          </w:r>
        </w:p>
        <w:p w14:paraId="4444FC7C" w14:textId="77777777" w:rsidR="008C72A4" w:rsidRPr="0096205B" w:rsidRDefault="008C72A4" w:rsidP="008C72A4">
          <w:pPr>
            <w:pStyle w:val="CitaviBibliographyEntry"/>
            <w:rPr>
              <w:rFonts w:asciiTheme="minorHAnsi" w:hAnsiTheme="minorHAnsi"/>
              <w:lang w:val="en-GB"/>
            </w:rPr>
          </w:pPr>
          <w:bookmarkStart w:id="146" w:name="_CTVL0015542fbecf88243f9aa19cb7d872d313b"/>
          <w:bookmarkEnd w:id="145"/>
          <w:r w:rsidRPr="0096205B">
            <w:rPr>
              <w:rFonts w:asciiTheme="minorHAnsi" w:hAnsiTheme="minorHAnsi"/>
              <w:lang w:val="en-GB"/>
            </w:rPr>
            <w:t>Prakash, A., 2011. Safeguarding food security in volatile global markets. Food and Agriculture Organization of the United Nations, Rome.</w:t>
          </w:r>
        </w:p>
        <w:p w14:paraId="5B0770F9" w14:textId="77777777" w:rsidR="008C72A4" w:rsidRPr="0096205B" w:rsidRDefault="008C72A4" w:rsidP="008C72A4">
          <w:pPr>
            <w:pStyle w:val="CitaviBibliographyEntry"/>
            <w:rPr>
              <w:rFonts w:asciiTheme="minorHAnsi" w:hAnsiTheme="minorHAnsi"/>
              <w:lang w:val="en-GB"/>
            </w:rPr>
          </w:pPr>
          <w:bookmarkStart w:id="147" w:name="_CTVL00163a89b596c124dbd905e2d1dcfd91ced"/>
          <w:bookmarkEnd w:id="146"/>
          <w:r w:rsidRPr="0096205B">
            <w:rPr>
              <w:rFonts w:asciiTheme="minorHAnsi" w:hAnsiTheme="minorHAnsi"/>
              <w:lang w:val="en-GB"/>
            </w:rPr>
            <w:lastRenderedPageBreak/>
            <w:t>Puma, M., Bose, S., Chon, S., Cook, B., 2015. Assessing the evolving fragility of the global food system. Environ. Res. Lett. 10 (2), 24007. 10.1088/1748-9326/10/2/024007.</w:t>
          </w:r>
        </w:p>
        <w:p w14:paraId="7766132C" w14:textId="77777777" w:rsidR="008C72A4" w:rsidRPr="0096205B" w:rsidRDefault="008C72A4" w:rsidP="008C72A4">
          <w:pPr>
            <w:pStyle w:val="CitaviBibliographyEntry"/>
            <w:rPr>
              <w:rFonts w:asciiTheme="minorHAnsi" w:hAnsiTheme="minorHAnsi"/>
              <w:lang w:val="en-GB"/>
            </w:rPr>
          </w:pPr>
          <w:bookmarkStart w:id="148" w:name="_CTVL0019bbcfcdb74784bada7f5e1578041cb32"/>
          <w:bookmarkEnd w:id="147"/>
          <w:r w:rsidRPr="0096205B">
            <w:rPr>
              <w:rFonts w:asciiTheme="minorHAnsi" w:hAnsiTheme="minorHAnsi"/>
              <w:lang w:val="en-GB"/>
            </w:rPr>
            <w:t>Pyatt, G., Round, J., 1985. Social Accounting Matrices: a Basis for Planning. The World Bank, Washington D.C.</w:t>
          </w:r>
        </w:p>
        <w:p w14:paraId="64135565" w14:textId="77777777" w:rsidR="008C72A4" w:rsidRPr="0096205B" w:rsidRDefault="008C72A4" w:rsidP="008C72A4">
          <w:pPr>
            <w:pStyle w:val="CitaviBibliographyEntry"/>
            <w:rPr>
              <w:rFonts w:asciiTheme="minorHAnsi" w:hAnsiTheme="minorHAnsi"/>
              <w:lang w:val="en-GB"/>
            </w:rPr>
          </w:pPr>
          <w:bookmarkStart w:id="149" w:name="_CTVL00166eebb59216e4828bc208897c6dc7e3a"/>
          <w:bookmarkEnd w:id="148"/>
          <w:r w:rsidRPr="0096205B">
            <w:rPr>
              <w:rFonts w:asciiTheme="minorHAnsi" w:hAnsiTheme="minorHAnsi"/>
              <w:lang w:val="en-GB"/>
            </w:rPr>
            <w:t>Pyka, A., Cardellini, G., van Meijl, H., Verkerk, P.J., 2022. Modelling the bioeconomy: Emerging approaches to address policy needs. Journal of Cleaner Production 330, 129801. 10.1016/j.jclepro.2021.129801.</w:t>
          </w:r>
        </w:p>
        <w:p w14:paraId="2699A379" w14:textId="77777777" w:rsidR="008C72A4" w:rsidRPr="0096205B" w:rsidRDefault="008C72A4" w:rsidP="008C72A4">
          <w:pPr>
            <w:pStyle w:val="CitaviBibliographyEntry"/>
            <w:rPr>
              <w:rFonts w:asciiTheme="minorHAnsi" w:hAnsiTheme="minorHAnsi"/>
              <w:lang w:val="en-GB"/>
            </w:rPr>
          </w:pPr>
          <w:bookmarkStart w:id="150" w:name="_CTVL001eab3330d7fb24eb8818eb7bdbf24e52d"/>
          <w:bookmarkEnd w:id="149"/>
          <w:r w:rsidRPr="0096205B">
            <w:rPr>
              <w:rFonts w:asciiTheme="minorHAnsi" w:hAnsiTheme="minorHAnsi"/>
              <w:lang w:val="en-GB"/>
            </w:rPr>
            <w:t>R. E. Miller, P. D. Blair, 2022. Input-output analysis: foundations and extensions.</w:t>
          </w:r>
        </w:p>
        <w:p w14:paraId="15A9E021" w14:textId="77777777" w:rsidR="008C72A4" w:rsidRPr="0096205B" w:rsidRDefault="008C72A4" w:rsidP="008C72A4">
          <w:pPr>
            <w:pStyle w:val="CitaviBibliographyEntry"/>
            <w:rPr>
              <w:rFonts w:asciiTheme="minorHAnsi" w:hAnsiTheme="minorHAnsi"/>
              <w:lang w:val="de-AT"/>
            </w:rPr>
          </w:pPr>
          <w:bookmarkStart w:id="151" w:name="_CTVL001b23273f1b2134a72a9fe1688568df6b3"/>
          <w:bookmarkEnd w:id="150"/>
          <w:r w:rsidRPr="0096205B">
            <w:rPr>
              <w:rFonts w:asciiTheme="minorHAnsi" w:hAnsiTheme="minorHAnsi"/>
              <w:lang w:val="de-AT"/>
            </w:rPr>
            <w:t>Reinberg, V., T. Steffl, M. Gronalt, E. Ganglberger, J. Thaler, M. Müller, A. Biebl, J. Niederwieser, J. Kisser, 2020. Austrian Biocycles: Biobasierte Industrie als Bestandteil der Kreislaufwirtschaft. Berichte aus Energie und Umweltforschung, Wien.</w:t>
          </w:r>
        </w:p>
        <w:p w14:paraId="1BAF8E2E" w14:textId="77777777" w:rsidR="008C72A4" w:rsidRPr="0096205B" w:rsidRDefault="008C72A4" w:rsidP="008C72A4">
          <w:pPr>
            <w:pStyle w:val="CitaviBibliographyEntry"/>
            <w:rPr>
              <w:rFonts w:asciiTheme="minorHAnsi" w:hAnsiTheme="minorHAnsi"/>
              <w:lang w:val="en-GB"/>
            </w:rPr>
          </w:pPr>
          <w:bookmarkStart w:id="152" w:name="_CTVL00199c9a4cd1c4c4c51a709320cff8dd842"/>
          <w:bookmarkEnd w:id="151"/>
          <w:r w:rsidRPr="0096205B">
            <w:rPr>
              <w:rFonts w:asciiTheme="minorHAnsi" w:hAnsiTheme="minorHAnsi"/>
              <w:lang w:val="en-GB"/>
            </w:rPr>
            <w:t>Rosadio, Z., Bruckner, M., S. Giljum, in preparation. FORBIO: A global dataset of Forestry Biomass Input-Output, Supply and Use Tables from 1997 to 2017.</w:t>
          </w:r>
        </w:p>
        <w:p w14:paraId="2B26DED0" w14:textId="77777777" w:rsidR="008C72A4" w:rsidRPr="0096205B" w:rsidRDefault="008C72A4" w:rsidP="008C72A4">
          <w:pPr>
            <w:pStyle w:val="CitaviBibliographyEntry"/>
            <w:rPr>
              <w:rFonts w:asciiTheme="minorHAnsi" w:hAnsiTheme="minorHAnsi"/>
              <w:lang w:val="en-GB"/>
            </w:rPr>
          </w:pPr>
          <w:bookmarkStart w:id="153" w:name="_CTVL0017fdaa56a1c4842798b7355ff82e70767"/>
          <w:bookmarkEnd w:id="152"/>
          <w:r w:rsidRPr="0096205B">
            <w:rPr>
              <w:rFonts w:asciiTheme="minorHAnsi" w:hAnsiTheme="minorHAnsi"/>
              <w:lang w:val="de-AT"/>
            </w:rPr>
            <w:t xml:space="preserve">Sachs, J., Lafortune, G., Kroll, C., Fuller, G., Woelm, F., 2022. </w:t>
          </w:r>
          <w:r w:rsidRPr="0096205B">
            <w:rPr>
              <w:rFonts w:asciiTheme="minorHAnsi" w:hAnsiTheme="minorHAnsi"/>
              <w:lang w:val="en-GB"/>
            </w:rPr>
            <w:t>From Crisis to Sustainable Development: the SDGs as Roadmap to 2030 and Beyond. Sustainable Development Report 2022, Cambridge.</w:t>
          </w:r>
        </w:p>
        <w:p w14:paraId="174CAD61" w14:textId="77777777" w:rsidR="008C72A4" w:rsidRPr="0096205B" w:rsidRDefault="008C72A4" w:rsidP="008C72A4">
          <w:pPr>
            <w:pStyle w:val="CitaviBibliographyEntry"/>
            <w:rPr>
              <w:rFonts w:asciiTheme="minorHAnsi" w:hAnsiTheme="minorHAnsi"/>
              <w:lang w:val="de-AT"/>
            </w:rPr>
          </w:pPr>
          <w:bookmarkStart w:id="154" w:name="_CTVL001ed22b5c1712f4afab0809cb67b46233b"/>
          <w:bookmarkEnd w:id="153"/>
          <w:r w:rsidRPr="0096205B">
            <w:rPr>
              <w:rFonts w:asciiTheme="minorHAnsi" w:hAnsiTheme="minorHAnsi"/>
              <w:lang w:val="en-GB"/>
            </w:rPr>
            <w:t xml:space="preserve">Schewe, J., Gosling, S.N., Reyer, C., Zhao, F., Ciais, P., Elliott, J., Francois, L., Huber, V., Lotze, H.K., Seneviratne, S.I., van Vliet, Michelle T. H., Vautard, R., Wada, Y., Breuer, L., Büchner, M., Carozza, D.A., Chang, J., Coll, M., Deryng, D., Wit, A. de, Eddy, T.D., Folberth, C., Frieler, K., Friend, A.D., Gerten, D., Gudmundsson, L., Hanasaki, N., Ito, A., Khabarov, N., Kim, H., Lawrence, P., Morfopoulos, C., Müller, C., Müller Schmied, H., Orth, R., Ostberg, S., Pokhrel, Y., Pugh, T.A.M., Sakurai, G., Satoh, Y., Schmid, E., Stacke, T., Steenbeek, J., Steinkamp, J., Tang, Q., Tian, H., Tittensor, D.P., Volkholz, J., Wang, X., Warszawski, L., 2019. State-of-the-art global models underestimate impacts from climate extremes. </w:t>
          </w:r>
          <w:r w:rsidRPr="0096205B">
            <w:rPr>
              <w:rFonts w:asciiTheme="minorHAnsi" w:hAnsiTheme="minorHAnsi"/>
              <w:lang w:val="de-AT"/>
            </w:rPr>
            <w:t>Nat Commun 10 (1), 1–14. 10.1038/s41467-019-08745-6.</w:t>
          </w:r>
        </w:p>
        <w:p w14:paraId="37175655" w14:textId="77777777" w:rsidR="008C72A4" w:rsidRPr="0096205B" w:rsidRDefault="008C72A4" w:rsidP="008C72A4">
          <w:pPr>
            <w:pStyle w:val="CitaviBibliographyEntry"/>
            <w:rPr>
              <w:rFonts w:asciiTheme="minorHAnsi" w:hAnsiTheme="minorHAnsi"/>
              <w:lang w:val="en-GB"/>
            </w:rPr>
          </w:pPr>
          <w:bookmarkStart w:id="155" w:name="_CTVL001a6e770c1a5bc4c78940484f0051b92f7"/>
          <w:bookmarkEnd w:id="154"/>
          <w:r w:rsidRPr="0096205B">
            <w:rPr>
              <w:rFonts w:asciiTheme="minorHAnsi" w:hAnsiTheme="minorHAnsi"/>
              <w:lang w:val="de-AT"/>
            </w:rPr>
            <w:t xml:space="preserve">Schutter, L. de, Giljum, S., Häyhä, T., Bruckner, M., Naqvi, A., Omann, I., Stagl, S., 2019. </w:t>
          </w:r>
          <w:r w:rsidRPr="0096205B">
            <w:rPr>
              <w:rFonts w:asciiTheme="minorHAnsi" w:hAnsiTheme="minorHAnsi"/>
              <w:lang w:val="en-GB"/>
            </w:rPr>
            <w:t>Bioeconomy Transitions through the Lens of Coupled Social-Ecological Systems: A Framework for Place-Based Responsibility in the Global Resource System. Sustainability (11), 5705. 10.3390/su11205705.</w:t>
          </w:r>
        </w:p>
        <w:p w14:paraId="3D1E6958" w14:textId="77777777" w:rsidR="008C72A4" w:rsidRPr="0096205B" w:rsidRDefault="008C72A4" w:rsidP="008C72A4">
          <w:pPr>
            <w:pStyle w:val="CitaviBibliographyEntry"/>
            <w:rPr>
              <w:rFonts w:asciiTheme="minorHAnsi" w:hAnsiTheme="minorHAnsi"/>
              <w:lang w:val="en-GB"/>
            </w:rPr>
          </w:pPr>
          <w:bookmarkStart w:id="156" w:name="_CTVL001bc284e315b65499b914ae4141e1d5fb7"/>
          <w:bookmarkEnd w:id="155"/>
          <w:r w:rsidRPr="0096205B">
            <w:rPr>
              <w:rFonts w:asciiTheme="minorHAnsi" w:hAnsiTheme="minorHAnsi"/>
              <w:lang w:val="en-GB"/>
            </w:rPr>
            <w:t>Schutter, L. de, Mainar-Causapé, A., Wisma W., Giljum, S., forthcoming. Impact assessment of regional bioeconomy scenarios for Austria.</w:t>
          </w:r>
        </w:p>
        <w:p w14:paraId="41D44E37" w14:textId="77777777" w:rsidR="008C72A4" w:rsidRPr="0096205B" w:rsidRDefault="008C72A4" w:rsidP="008C72A4">
          <w:pPr>
            <w:pStyle w:val="CitaviBibliographyEntry"/>
            <w:rPr>
              <w:rFonts w:asciiTheme="minorHAnsi" w:hAnsiTheme="minorHAnsi"/>
              <w:lang w:val="en-GB"/>
            </w:rPr>
          </w:pPr>
          <w:bookmarkStart w:id="157" w:name="_CTVL0014f4ff6ee7b8b4d70bda6be52095b8447"/>
          <w:bookmarkEnd w:id="156"/>
          <w:r w:rsidRPr="0096205B">
            <w:rPr>
              <w:rFonts w:asciiTheme="minorHAnsi" w:hAnsiTheme="minorHAnsi"/>
              <w:lang w:val="en-GB"/>
            </w:rPr>
            <w:t>Seneviratne, S., X. Zhang, M. Adnan, W. Badi, C. Dereczynski, A. Di Luca, S. Ghosh, I. Iskandar, J. Kossin, S. Lewis, F. Otto, I. Pinto, X. Satoh, S.M. Vicente-Serrano, M. Wehner, B. Zhou, 2021. Weather and Climate Extreme Events in a Changing Climate. Cambridge University Press, Cambridge.</w:t>
          </w:r>
        </w:p>
        <w:p w14:paraId="547CDC69" w14:textId="77777777" w:rsidR="008C72A4" w:rsidRPr="0096205B" w:rsidRDefault="008C72A4" w:rsidP="008C72A4">
          <w:pPr>
            <w:pStyle w:val="CitaviBibliographyEntry"/>
            <w:rPr>
              <w:rFonts w:asciiTheme="minorHAnsi" w:hAnsiTheme="minorHAnsi"/>
              <w:lang w:val="de-AT"/>
            </w:rPr>
          </w:pPr>
          <w:bookmarkStart w:id="158" w:name="_CTVL00124f2c9ea17464feb970ba76eadf42945"/>
          <w:bookmarkEnd w:id="157"/>
          <w:r w:rsidRPr="0096205B">
            <w:rPr>
              <w:rFonts w:asciiTheme="minorHAnsi" w:hAnsiTheme="minorHAnsi"/>
              <w:lang w:val="en-GB"/>
            </w:rPr>
            <w:t xml:space="preserve">Seydewitz, T., 2022. Past and future weather extremes across Europe (v0.1) [Data set]. </w:t>
          </w:r>
          <w:r w:rsidRPr="0096205B">
            <w:rPr>
              <w:rFonts w:asciiTheme="minorHAnsi" w:hAnsiTheme="minorHAnsi"/>
              <w:lang w:val="de-AT"/>
            </w:rPr>
            <w:t>Zenodo. https://doi.org/10.5281/zenodo.7463485.</w:t>
          </w:r>
        </w:p>
        <w:p w14:paraId="17428CF8" w14:textId="77777777" w:rsidR="008C72A4" w:rsidRPr="0096205B" w:rsidRDefault="008C72A4" w:rsidP="008C72A4">
          <w:pPr>
            <w:pStyle w:val="CitaviBibliographyEntry"/>
            <w:rPr>
              <w:rFonts w:asciiTheme="minorHAnsi" w:hAnsiTheme="minorHAnsi"/>
              <w:lang w:val="en-GB"/>
            </w:rPr>
          </w:pPr>
          <w:bookmarkStart w:id="159" w:name="_CTVL0014315c7e13dd6474bbbd5bf74e7672d07"/>
          <w:bookmarkEnd w:id="158"/>
          <w:r w:rsidRPr="0096205B">
            <w:rPr>
              <w:rFonts w:asciiTheme="minorHAnsi" w:hAnsiTheme="minorHAnsi"/>
              <w:lang w:val="de-AT"/>
            </w:rPr>
            <w:t xml:space="preserve">Spinoni, J., Vogt, J., Naumann, G., Barbosa, P., Dosio, A., 2018. </w:t>
          </w:r>
          <w:r w:rsidRPr="0096205B">
            <w:rPr>
              <w:rFonts w:asciiTheme="minorHAnsi" w:hAnsiTheme="minorHAnsi"/>
              <w:lang w:val="en-GB"/>
            </w:rPr>
            <w:t>Will drought events become more frequent and severe in Europe? International Journal of Climatology 38 (4), 1718–1736. 10.1002/joc.5291.</w:t>
          </w:r>
        </w:p>
        <w:p w14:paraId="1B1F7AAE" w14:textId="77777777" w:rsidR="008C72A4" w:rsidRPr="0096205B" w:rsidRDefault="008C72A4" w:rsidP="008C72A4">
          <w:pPr>
            <w:pStyle w:val="CitaviBibliographyEntry"/>
            <w:rPr>
              <w:rFonts w:asciiTheme="minorHAnsi" w:hAnsiTheme="minorHAnsi"/>
              <w:lang w:val="en-GB"/>
            </w:rPr>
          </w:pPr>
          <w:bookmarkStart w:id="160" w:name="_CTVL0016ec2df778ad2452586b203ceb690e58d"/>
          <w:bookmarkEnd w:id="159"/>
          <w:r w:rsidRPr="0096205B">
            <w:rPr>
              <w:rFonts w:asciiTheme="minorHAnsi" w:hAnsiTheme="minorHAnsi"/>
              <w:lang w:val="en-GB"/>
            </w:rPr>
            <w:t>Stadler, K., Wood, R., Bulavskaya, T., Södersten, C.-J., Simas, M., Schmidt, S., Usubiaga, A., Acosta-Fernández, J., Kuenen, J., Bruckner, M., Giljum, S., Lutter, S., Merciai, S., Schmidt, J.H., Theurl, M.C., Plutzar, C., Kastner, T., Eisenmenger, N., Erb, K.-H., Koning, A.d., Tukker, A., 2018. EXIOBASE 3: Developing a Time Series of Detailed Environmentally Extended Multi-Regional Input-Output Tables. Journal of Industrial Ecology 22 (3), 502–515. 10.1111/jiec.12715.</w:t>
          </w:r>
        </w:p>
        <w:p w14:paraId="4343B2CA" w14:textId="77777777" w:rsidR="008C72A4" w:rsidRPr="0096205B" w:rsidRDefault="008C72A4" w:rsidP="008C72A4">
          <w:pPr>
            <w:pStyle w:val="CitaviBibliographyEntry"/>
            <w:rPr>
              <w:rFonts w:asciiTheme="minorHAnsi" w:hAnsiTheme="minorHAnsi"/>
              <w:lang w:val="en-GB"/>
            </w:rPr>
          </w:pPr>
          <w:bookmarkStart w:id="161" w:name="_CTVL0018744156d1d4a4273a033628c14d7dac2"/>
          <w:bookmarkEnd w:id="160"/>
          <w:r w:rsidRPr="0096205B">
            <w:rPr>
              <w:rFonts w:asciiTheme="minorHAnsi" w:hAnsiTheme="minorHAnsi"/>
              <w:lang w:val="en-GB"/>
            </w:rPr>
            <w:t>Stegmann, P., Londo, M., Junginger, M., 2020. The circular bioeconomy: Its elements and role in European bioeconomy clusters.</w:t>
          </w:r>
        </w:p>
        <w:p w14:paraId="19AC152D" w14:textId="77777777" w:rsidR="008C72A4" w:rsidRPr="0096205B" w:rsidRDefault="008C72A4" w:rsidP="008C72A4">
          <w:pPr>
            <w:pStyle w:val="CitaviBibliographyEntry"/>
            <w:rPr>
              <w:rFonts w:asciiTheme="minorHAnsi" w:hAnsiTheme="minorHAnsi"/>
              <w:lang w:val="en-GB"/>
            </w:rPr>
          </w:pPr>
          <w:bookmarkStart w:id="162" w:name="_CTVL001e62664a1cb6e4e5c952e8d70ec806c71"/>
          <w:bookmarkEnd w:id="161"/>
          <w:r w:rsidRPr="00136BD8">
            <w:rPr>
              <w:rFonts w:asciiTheme="minorHAnsi" w:hAnsiTheme="minorHAnsi"/>
              <w:lang w:val="en-US"/>
            </w:rPr>
            <w:t xml:space="preserve">Su, J., Zhang, R., Wang, H., 2017. </w:t>
          </w:r>
          <w:r w:rsidRPr="0096205B">
            <w:rPr>
              <w:rFonts w:asciiTheme="minorHAnsi" w:hAnsiTheme="minorHAnsi"/>
              <w:lang w:val="en-GB"/>
            </w:rPr>
            <w:t>Consecutive record-breaking high temperatures marked the handover from hiatus to accelerated warming. Sci Rep 7 (1), 1–9. 10.1038/srep43735.</w:t>
          </w:r>
        </w:p>
        <w:p w14:paraId="69A01261" w14:textId="77777777" w:rsidR="008C72A4" w:rsidRPr="0096205B" w:rsidRDefault="008C72A4" w:rsidP="008C72A4">
          <w:pPr>
            <w:pStyle w:val="CitaviBibliographyEntry"/>
            <w:rPr>
              <w:rFonts w:asciiTheme="minorHAnsi" w:hAnsiTheme="minorHAnsi"/>
              <w:lang w:val="en-GB"/>
            </w:rPr>
          </w:pPr>
          <w:bookmarkStart w:id="163" w:name="_CTVL001bbd90cb33ef5445dbe010bce65e73fb2"/>
          <w:bookmarkEnd w:id="162"/>
          <w:r w:rsidRPr="0096205B">
            <w:rPr>
              <w:rFonts w:asciiTheme="minorHAnsi" w:hAnsiTheme="minorHAnsi"/>
              <w:lang w:val="en-GB"/>
            </w:rPr>
            <w:lastRenderedPageBreak/>
            <w:t>Sun, Y., Susan Solomon, Aiguo Dai, Robert W. Portmann, 2007. How Often Will It Rain? Journal of Climate 20 (19), 4801–4818. 10.1175/JCLI4263.1.</w:t>
          </w:r>
        </w:p>
        <w:p w14:paraId="4D9F19A0" w14:textId="77777777" w:rsidR="008C72A4" w:rsidRPr="0096205B" w:rsidRDefault="008C72A4" w:rsidP="008C72A4">
          <w:pPr>
            <w:pStyle w:val="CitaviBibliographyEntry"/>
            <w:rPr>
              <w:rFonts w:asciiTheme="minorHAnsi" w:hAnsiTheme="minorHAnsi"/>
              <w:lang w:val="en-GB"/>
            </w:rPr>
          </w:pPr>
          <w:bookmarkStart w:id="164" w:name="_CTVL0011cf2d5a1f9ec48e2b72b3ac4886c2c5f"/>
          <w:bookmarkEnd w:id="163"/>
          <w:r w:rsidRPr="0096205B">
            <w:rPr>
              <w:rFonts w:asciiTheme="minorHAnsi" w:hAnsiTheme="minorHAnsi"/>
              <w:lang w:val="en-GB"/>
            </w:rPr>
            <w:t>Sutanto, S.J., Vitolo, C., Di Napoli, C., D’Andrea, M., van Lanen, H.A.J., 2020. Heatwaves, droughts, and fires: Exploring compound and cascading dry hazards at the pan-European scale. Environment International 134, 105276. 10.1016/j.envint.2019.105276.</w:t>
          </w:r>
        </w:p>
        <w:p w14:paraId="4B797CFF" w14:textId="77777777" w:rsidR="008C72A4" w:rsidRPr="0096205B" w:rsidRDefault="008C72A4" w:rsidP="008C72A4">
          <w:pPr>
            <w:pStyle w:val="CitaviBibliographyEntry"/>
            <w:rPr>
              <w:rFonts w:asciiTheme="minorHAnsi" w:hAnsiTheme="minorHAnsi"/>
              <w:lang w:val="en-GB"/>
            </w:rPr>
          </w:pPr>
          <w:bookmarkStart w:id="165" w:name="_CTVL0010d58d55c44f54f4991f54ae53e4a7d56"/>
          <w:bookmarkEnd w:id="164"/>
          <w:r w:rsidRPr="0096205B">
            <w:rPr>
              <w:rFonts w:asciiTheme="minorHAnsi" w:hAnsiTheme="minorHAnsi"/>
              <w:lang w:val="en-GB"/>
            </w:rPr>
            <w:t>Thissen, M., Ivanova, O., Mandras, G., Husby, T., 2019. European NUTS 2 regions: construction of interregional trade-linked Supply and Use tables with consistent transport flows: JRC Working Papers on Territorial Modelling and Analysis No. 01/2019, Sevilla.</w:t>
          </w:r>
        </w:p>
        <w:p w14:paraId="48AA089B" w14:textId="77777777" w:rsidR="008C72A4" w:rsidRPr="0096205B" w:rsidRDefault="008C72A4" w:rsidP="008C72A4">
          <w:pPr>
            <w:pStyle w:val="CitaviBibliographyEntry"/>
            <w:rPr>
              <w:rFonts w:asciiTheme="minorHAnsi" w:hAnsiTheme="minorHAnsi"/>
              <w:lang w:val="en-GB"/>
            </w:rPr>
          </w:pPr>
          <w:bookmarkStart w:id="166" w:name="_CTVL001f7beb1e4e46946b8b74786a12b4d773b"/>
          <w:bookmarkEnd w:id="165"/>
          <w:r w:rsidRPr="0096205B">
            <w:rPr>
              <w:rFonts w:asciiTheme="minorHAnsi" w:hAnsiTheme="minorHAnsi"/>
              <w:lang w:val="en-GB"/>
            </w:rPr>
            <w:t>Trenberth, K., Aiguo Dai, Roy M. Rasmussen, David B. Parsons, 2003. The Changing Character of Precipitation. Bulletin of the American Meteorological Society 84 (9), 1205–1218. 10.1175/BAMS-84-9-1205.</w:t>
          </w:r>
        </w:p>
        <w:p w14:paraId="2BDF4E57" w14:textId="77777777" w:rsidR="008C72A4" w:rsidRPr="0096205B" w:rsidRDefault="008C72A4" w:rsidP="008C72A4">
          <w:pPr>
            <w:pStyle w:val="CitaviBibliographyEntry"/>
            <w:rPr>
              <w:rFonts w:asciiTheme="minorHAnsi" w:hAnsiTheme="minorHAnsi"/>
              <w:lang w:val="en-GB"/>
            </w:rPr>
          </w:pPr>
          <w:bookmarkStart w:id="167" w:name="_CTVL0016eeca33e58484caf9fae7c013068241c"/>
          <w:bookmarkEnd w:id="166"/>
          <w:r w:rsidRPr="0096205B">
            <w:rPr>
              <w:rFonts w:asciiTheme="minorHAnsi" w:hAnsiTheme="minorHAnsi"/>
              <w:lang w:val="en-GB"/>
            </w:rPr>
            <w:t>Tubiello, F.N., Karl, K., Flammini, A., Gütschow, J., Obli-Layrea, G., Conchedda, G., Pan, X., Qi, S.Y., Halldórudóttir Heiðarsdóttir, H., Wanner, N., Quadrelli, R., Rocha Souza, L., Benoit, P., Hayek, M., Sandalow, D., Mencos-Contreras, E., Rosenzweig, C., Rosero Moncayo, J., Conforti, P., Torero, M., 2021. Pre- and post-production processes along supply chains increasingly dominate GHG emissions from agri-food systems globally and in most countries. Earth System Science Data Discussions, 1–24. 10.5194/essd-2021-389.</w:t>
          </w:r>
        </w:p>
        <w:p w14:paraId="22923BBD" w14:textId="77777777" w:rsidR="008C72A4" w:rsidRPr="0096205B" w:rsidRDefault="008C72A4" w:rsidP="008C72A4">
          <w:pPr>
            <w:pStyle w:val="CitaviBibliographyEntry"/>
            <w:rPr>
              <w:rFonts w:asciiTheme="minorHAnsi" w:hAnsiTheme="minorHAnsi"/>
              <w:lang w:val="en-GB"/>
            </w:rPr>
          </w:pPr>
          <w:bookmarkStart w:id="168" w:name="_CTVL00124f103b2442a4b70886c11aade5067e7"/>
          <w:bookmarkEnd w:id="167"/>
          <w:r w:rsidRPr="0096205B">
            <w:rPr>
              <w:rFonts w:asciiTheme="minorHAnsi" w:hAnsiTheme="minorHAnsi"/>
              <w:lang w:val="en-GB"/>
            </w:rPr>
            <w:t>Vermeulen, S.J., Campbell, B.M., Ingram, J.S.I., 2012. Climate Change and Food Systems. Annu. Rev. Environ. Resour. 37 (1), 195–222. 10.1146/annurev-environ-020411-130608.</w:t>
          </w:r>
        </w:p>
        <w:p w14:paraId="2D28166F" w14:textId="77777777" w:rsidR="008C72A4" w:rsidRPr="0096205B" w:rsidRDefault="008C72A4" w:rsidP="008C72A4">
          <w:pPr>
            <w:pStyle w:val="CitaviBibliographyEntry"/>
            <w:rPr>
              <w:rFonts w:asciiTheme="minorHAnsi" w:hAnsiTheme="minorHAnsi"/>
              <w:lang w:val="en-GB"/>
            </w:rPr>
          </w:pPr>
          <w:bookmarkStart w:id="169" w:name="_CTVL001601328c2376845b38072159c4bc05f5f"/>
          <w:bookmarkEnd w:id="168"/>
          <w:r w:rsidRPr="0096205B">
            <w:rPr>
              <w:rFonts w:asciiTheme="minorHAnsi" w:hAnsiTheme="minorHAnsi"/>
              <w:lang w:val="en-GB"/>
            </w:rPr>
            <w:t>Vom Berg C., M. Carus, G. Piltz, L. Dammer, E. Breitmayer, R. Essel, 2022. The Biomass Utilisation Factor (BUF).</w:t>
          </w:r>
        </w:p>
        <w:p w14:paraId="509FDF30" w14:textId="77777777" w:rsidR="008C72A4" w:rsidRPr="0096205B" w:rsidRDefault="008C72A4" w:rsidP="008C72A4">
          <w:pPr>
            <w:pStyle w:val="CitaviBibliographyEntry"/>
            <w:rPr>
              <w:rFonts w:asciiTheme="minorHAnsi" w:hAnsiTheme="minorHAnsi"/>
              <w:lang w:val="en-GB"/>
            </w:rPr>
          </w:pPr>
          <w:bookmarkStart w:id="170" w:name="_CTVL0017f27ed2fd8e64d348c398ddcdba784df"/>
          <w:bookmarkEnd w:id="169"/>
          <w:r w:rsidRPr="0096205B">
            <w:rPr>
              <w:rFonts w:asciiTheme="minorHAnsi" w:hAnsiTheme="minorHAnsi"/>
              <w:lang w:val="de-AT"/>
            </w:rPr>
            <w:t xml:space="preserve">Warchold, A., Prajal Pradhan, Jürgen P. Kropp, 2021. </w:t>
          </w:r>
          <w:r w:rsidRPr="0096205B">
            <w:rPr>
              <w:rFonts w:asciiTheme="minorHAnsi" w:hAnsiTheme="minorHAnsi"/>
              <w:lang w:val="en-GB"/>
            </w:rPr>
            <w:t>Variations in sustainable development goal interactions: Population, regional, and income disaggregation. Sustainable Development 29 (2), 285–299. 10.1002/sd.2145.</w:t>
          </w:r>
        </w:p>
        <w:p w14:paraId="54C39DCE" w14:textId="77777777" w:rsidR="008C72A4" w:rsidRPr="0096205B" w:rsidRDefault="008C72A4" w:rsidP="008C72A4">
          <w:pPr>
            <w:pStyle w:val="CitaviBibliographyEntry"/>
            <w:rPr>
              <w:rFonts w:asciiTheme="minorHAnsi" w:hAnsiTheme="minorHAnsi"/>
              <w:lang w:val="en-GB"/>
            </w:rPr>
          </w:pPr>
          <w:bookmarkStart w:id="171" w:name="_CTVL001ce7d35794e404e519c27d0e8ec5a2467"/>
          <w:bookmarkEnd w:id="170"/>
          <w:r w:rsidRPr="0096205B">
            <w:rPr>
              <w:rFonts w:asciiTheme="minorHAnsi" w:hAnsiTheme="minorHAnsi"/>
              <w:lang w:val="en-GB"/>
            </w:rPr>
            <w:t>Warchold, A., Prajal Pradhan, Pratibha Thapa, Muhammad Panji Islam Fajar Putra, Jürgen P. Kropp, 2022. Building a unified sustainable development goal database: Why does sustainable development goal data selection matter? Sustainable Development 30 (5), 1278–1293. 10.1002/sd.2316.</w:t>
          </w:r>
        </w:p>
        <w:p w14:paraId="2AC4BD2E" w14:textId="77777777" w:rsidR="008C72A4" w:rsidRPr="0096205B" w:rsidRDefault="008C72A4" w:rsidP="008C72A4">
          <w:pPr>
            <w:pStyle w:val="CitaviBibliographyEntry"/>
            <w:rPr>
              <w:rFonts w:asciiTheme="minorHAnsi" w:hAnsiTheme="minorHAnsi"/>
              <w:lang w:val="en-GB"/>
            </w:rPr>
          </w:pPr>
          <w:bookmarkStart w:id="172" w:name="_CTVL00183a428f3dde9400db1054c5984afe2e2"/>
          <w:bookmarkEnd w:id="171"/>
          <w:r w:rsidRPr="0096205B">
            <w:rPr>
              <w:rFonts w:asciiTheme="minorHAnsi" w:hAnsiTheme="minorHAnsi"/>
              <w:lang w:val="en-GB"/>
            </w:rPr>
            <w:t>Wiedmann, T., 2017. On the decomposition of total impact multipliers in a supply and use framework. Economic Structures 6 (1), 1–11. 10.1186/s40008-017-0072-0.</w:t>
          </w:r>
        </w:p>
        <w:p w14:paraId="7A5F0024" w14:textId="589A6A2C" w:rsidR="00276357" w:rsidRPr="0096205B" w:rsidRDefault="008C72A4" w:rsidP="008C72A4">
          <w:pPr>
            <w:pStyle w:val="CitaviBibliographyEntry"/>
            <w:rPr>
              <w:rFonts w:asciiTheme="minorHAnsi" w:hAnsiTheme="minorHAnsi"/>
              <w:lang w:val="en-GB"/>
            </w:rPr>
          </w:pPr>
          <w:bookmarkStart w:id="173" w:name="_CTVL00119798c4c9ab54575852c6bba3c150102"/>
          <w:bookmarkEnd w:id="172"/>
          <w:r w:rsidRPr="00F37ACD">
            <w:rPr>
              <w:rFonts w:asciiTheme="minorHAnsi" w:hAnsiTheme="minorHAnsi"/>
              <w:lang w:val="de-DE"/>
            </w:rPr>
            <w:t xml:space="preserve">Zhang, X., Hegerl, G., Zwiers, F., Kenyon, J., 2005. </w:t>
          </w:r>
          <w:r w:rsidRPr="0096205B">
            <w:rPr>
              <w:rFonts w:asciiTheme="minorHAnsi" w:hAnsiTheme="minorHAnsi"/>
              <w:lang w:val="en-GB"/>
            </w:rPr>
            <w:t>Avoiding Inhomogeneity in Percentile-Based Indices of Temperature Extremes. Journal of Climate 18 (11), 1641–1651. 10.1175/JCLI3366.1.</w:t>
          </w:r>
          <w:bookmarkEnd w:id="173"/>
          <w:r w:rsidR="00276357" w:rsidRPr="0096205B">
            <w:rPr>
              <w:rFonts w:asciiTheme="minorHAnsi" w:hAnsiTheme="minorHAnsi"/>
              <w:lang w:val="en-GB"/>
            </w:rPr>
            <w:fldChar w:fldCharType="end"/>
          </w:r>
        </w:p>
      </w:sdtContent>
    </w:sdt>
    <w:p w14:paraId="60B2870D" w14:textId="4CBC5C16" w:rsidR="00276357" w:rsidRDefault="00276357" w:rsidP="00276357">
      <w:pPr>
        <w:rPr>
          <w:rFonts w:asciiTheme="minorHAnsi" w:hAnsiTheme="minorHAnsi"/>
          <w:lang w:val="en-GB"/>
        </w:rPr>
      </w:pPr>
    </w:p>
    <w:p w14:paraId="71258FF5" w14:textId="2A0DB0B5" w:rsidR="00993F21" w:rsidRDefault="00993F21" w:rsidP="00276357">
      <w:pPr>
        <w:rPr>
          <w:rFonts w:asciiTheme="minorHAnsi" w:hAnsiTheme="minorHAnsi"/>
          <w:lang w:val="en-GB"/>
        </w:rPr>
      </w:pPr>
    </w:p>
    <w:p w14:paraId="6A40CB2B" w14:textId="6192ED23" w:rsidR="00993F21" w:rsidRDefault="00993F21">
      <w:pPr>
        <w:rPr>
          <w:rFonts w:asciiTheme="minorHAnsi" w:hAnsiTheme="minorHAnsi"/>
          <w:lang w:val="en-GB"/>
        </w:rPr>
      </w:pPr>
      <w:r>
        <w:rPr>
          <w:rFonts w:asciiTheme="minorHAnsi" w:hAnsiTheme="minorHAnsi"/>
          <w:lang w:val="en-GB"/>
        </w:rPr>
        <w:br w:type="page"/>
      </w:r>
    </w:p>
    <w:p w14:paraId="5CA04F86" w14:textId="50C67728" w:rsidR="00993F21" w:rsidRDefault="00993F21" w:rsidP="00276357">
      <w:pPr>
        <w:rPr>
          <w:rFonts w:asciiTheme="minorHAnsi" w:hAnsiTheme="minorHAnsi"/>
          <w:lang w:val="en-GB"/>
        </w:rPr>
      </w:pPr>
      <w:r>
        <w:rPr>
          <w:rFonts w:asciiTheme="minorHAnsi" w:hAnsiTheme="minorHAnsi"/>
          <w:lang w:val="en-GB"/>
        </w:rPr>
        <w:lastRenderedPageBreak/>
        <w:t>ANNEX I</w:t>
      </w:r>
    </w:p>
    <w:p w14:paraId="68D61FBB" w14:textId="15B14372" w:rsidR="00993F21" w:rsidRDefault="00993F21" w:rsidP="00276357">
      <w:pPr>
        <w:rPr>
          <w:rFonts w:asciiTheme="minorHAnsi" w:hAnsiTheme="minorHAnsi"/>
          <w:lang w:val="en-GB"/>
        </w:rPr>
      </w:pPr>
      <w:r>
        <w:rPr>
          <w:rFonts w:asciiTheme="minorHAnsi" w:hAnsiTheme="minorHAnsi"/>
          <w:lang w:val="en-GB"/>
        </w:rPr>
        <w:t>Product classification in the FABIO Multiregional Supply Use Tables (MRSUT)</w:t>
      </w:r>
    </w:p>
    <w:p w14:paraId="7A7CED70" w14:textId="3D60017F" w:rsidR="00993F21" w:rsidRDefault="005D53E1" w:rsidP="00276357">
      <w:pPr>
        <w:rPr>
          <w:rFonts w:asciiTheme="minorHAnsi" w:hAnsiTheme="minorHAnsi"/>
          <w:lang w:val="en-GB"/>
        </w:rPr>
      </w:pPr>
      <w:r w:rsidRPr="005D53E1">
        <w:rPr>
          <w:noProof/>
          <w:lang w:val="en-US" w:eastAsia="en-US"/>
        </w:rPr>
        <w:drawing>
          <wp:inline distT="0" distB="0" distL="0" distR="0" wp14:anchorId="6E22A8AF" wp14:editId="291792FF">
            <wp:extent cx="5437000" cy="7962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38206" cy="7964666"/>
                    </a:xfrm>
                    <a:prstGeom prst="rect">
                      <a:avLst/>
                    </a:prstGeom>
                    <a:noFill/>
                    <a:ln>
                      <a:noFill/>
                    </a:ln>
                  </pic:spPr>
                </pic:pic>
              </a:graphicData>
            </a:graphic>
          </wp:inline>
        </w:drawing>
      </w:r>
    </w:p>
    <w:p w14:paraId="494A3A5D" w14:textId="505E8464" w:rsidR="005D53E1" w:rsidRDefault="005D53E1" w:rsidP="005D53E1">
      <w:pPr>
        <w:rPr>
          <w:rFonts w:asciiTheme="minorHAnsi" w:hAnsiTheme="minorHAnsi"/>
          <w:lang w:val="en-GB"/>
        </w:rPr>
      </w:pPr>
      <w:r>
        <w:rPr>
          <w:rFonts w:asciiTheme="minorHAnsi" w:hAnsiTheme="minorHAnsi"/>
          <w:lang w:val="en-GB"/>
        </w:rPr>
        <w:lastRenderedPageBreak/>
        <w:t xml:space="preserve">Activity </w:t>
      </w:r>
      <w:r w:rsidRPr="005D53E1">
        <w:rPr>
          <w:rFonts w:asciiTheme="minorHAnsi" w:hAnsiTheme="minorHAnsi"/>
          <w:lang w:val="en-GB"/>
        </w:rPr>
        <w:t>classification in the FABIO Multiregional Supply Use Tables (MRSUT)</w:t>
      </w:r>
    </w:p>
    <w:p w14:paraId="5509C84B" w14:textId="744E7585" w:rsidR="005D53E1" w:rsidRPr="005D53E1" w:rsidRDefault="005D53E1" w:rsidP="005D53E1">
      <w:pPr>
        <w:rPr>
          <w:rFonts w:asciiTheme="minorHAnsi" w:hAnsiTheme="minorHAnsi"/>
          <w:lang w:val="en-GB"/>
        </w:rPr>
      </w:pPr>
      <w:r w:rsidRPr="005D53E1">
        <w:rPr>
          <w:noProof/>
          <w:lang w:val="en-US" w:eastAsia="en-US"/>
        </w:rPr>
        <w:drawing>
          <wp:inline distT="0" distB="0" distL="0" distR="0" wp14:anchorId="1E8BB630" wp14:editId="45163F20">
            <wp:extent cx="6069867" cy="7400925"/>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72988" cy="7404731"/>
                    </a:xfrm>
                    <a:prstGeom prst="rect">
                      <a:avLst/>
                    </a:prstGeom>
                    <a:noFill/>
                    <a:ln>
                      <a:noFill/>
                    </a:ln>
                  </pic:spPr>
                </pic:pic>
              </a:graphicData>
            </a:graphic>
          </wp:inline>
        </w:drawing>
      </w:r>
    </w:p>
    <w:p w14:paraId="18E8B09A" w14:textId="77777777" w:rsidR="00993F21" w:rsidRPr="0096205B" w:rsidRDefault="00993F21" w:rsidP="00276357">
      <w:pPr>
        <w:rPr>
          <w:rFonts w:asciiTheme="minorHAnsi" w:hAnsiTheme="minorHAnsi"/>
          <w:lang w:val="en-GB"/>
        </w:rPr>
      </w:pPr>
    </w:p>
    <w:sectPr w:rsidR="00993F21" w:rsidRPr="0096205B">
      <w:footerReference w:type="default" r:id="rId58"/>
      <w:footerReference w:type="first" r:id="rId59"/>
      <w:pgSz w:w="11909" w:h="16834"/>
      <w:pgMar w:top="1440" w:right="1440" w:bottom="1440" w:left="1440" w:header="72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 w:author="de Schutter, Elisabeth Marie Louise" w:date="2023-01-25T00:07:00Z" w:initials="dSEML">
    <w:p w14:paraId="4F01A826" w14:textId="0B232229" w:rsidR="00396818" w:rsidRPr="00307B22" w:rsidRDefault="00396818">
      <w:pPr>
        <w:pStyle w:val="CommentText"/>
        <w:rPr>
          <w:lang w:val="en-US"/>
        </w:rPr>
      </w:pPr>
      <w:r>
        <w:rPr>
          <w:rStyle w:val="CommentReference"/>
        </w:rPr>
        <w:annotationRef/>
      </w:r>
      <w:r w:rsidRPr="00307B22">
        <w:rPr>
          <w:lang w:val="en-US"/>
        </w:rPr>
        <w:t>Ruta, Michele (ed.). 2022. The Impact of the War in Ukraine on Global Trade and Investment. Washington, DC. © World Bank. https://openknowledge.worldbank.org/handle/1098</w:t>
      </w:r>
      <w:r>
        <w:rPr>
          <w:lang w:val="en-US"/>
        </w:rPr>
        <w:t>6/37359 License: CC BY 3.0 IGO.</w:t>
      </w:r>
    </w:p>
  </w:comment>
  <w:comment w:id="26" w:author="de Schutter, Elisabeth Marie Louise" w:date="2023-01-23T14:26:00Z" w:initials="dSEML">
    <w:p w14:paraId="65AE890A" w14:textId="634CC443" w:rsidR="00396818" w:rsidRPr="00D7006B" w:rsidRDefault="00396818">
      <w:pPr>
        <w:pStyle w:val="CommentText"/>
        <w:rPr>
          <w:lang w:val="en-US"/>
        </w:rPr>
      </w:pPr>
      <w:r>
        <w:rPr>
          <w:rStyle w:val="CommentReference"/>
        </w:rPr>
        <w:annotationRef/>
      </w:r>
      <w:r>
        <w:rPr>
          <w:lang w:val="en-US"/>
        </w:rPr>
        <w:t>How would you describe ou</w:t>
      </w:r>
      <w:r w:rsidRPr="00D7006B">
        <w:rPr>
          <w:lang w:val="en-US"/>
        </w:rPr>
        <w:t>r</w:t>
      </w:r>
      <w:r>
        <w:rPr>
          <w:lang w:val="en-US"/>
        </w:rPr>
        <w:t xml:space="preserve"> </w:t>
      </w:r>
      <w:r w:rsidRPr="00D7006B">
        <w:rPr>
          <w:lang w:val="en-US"/>
        </w:rPr>
        <w:t>approach to validate the producti</w:t>
      </w:r>
      <w:r>
        <w:rPr>
          <w:lang w:val="en-US"/>
        </w:rPr>
        <w:t>on losses in relation to climat</w:t>
      </w:r>
      <w:r w:rsidRPr="00D7006B">
        <w:rPr>
          <w:lang w:val="en-US"/>
        </w:rPr>
        <w:t>e</w:t>
      </w:r>
      <w:r>
        <w:rPr>
          <w:lang w:val="en-US"/>
        </w:rPr>
        <w:t xml:space="preserve"> </w:t>
      </w:r>
      <w:r w:rsidRPr="00D7006B">
        <w:rPr>
          <w:lang w:val="en-US"/>
        </w:rPr>
        <w:t>extremes</w:t>
      </w:r>
      <w:r>
        <w:rPr>
          <w:lang w:val="en-US"/>
        </w:rPr>
        <w:t>?</w:t>
      </w:r>
    </w:p>
  </w:comment>
  <w:comment w:id="28" w:author="Giljum, Stefan" w:date="2023-01-26T16:45:00Z" w:initials="GS">
    <w:p w14:paraId="3070D55B" w14:textId="3129CBD5" w:rsidR="00396818" w:rsidRPr="00666484" w:rsidRDefault="00396818">
      <w:pPr>
        <w:pStyle w:val="CommentText"/>
        <w:rPr>
          <w:lang w:val="en-GB"/>
        </w:rPr>
      </w:pPr>
      <w:r>
        <w:rPr>
          <w:rStyle w:val="CommentReference"/>
        </w:rPr>
        <w:annotationRef/>
      </w:r>
      <w:r w:rsidRPr="00666484">
        <w:rPr>
          <w:lang w:val="en-GB"/>
        </w:rPr>
        <w:t>What do the dif</w:t>
      </w:r>
      <w:r>
        <w:rPr>
          <w:lang w:val="en-GB"/>
        </w:rPr>
        <w:t>f</w:t>
      </w:r>
      <w:r w:rsidRPr="00666484">
        <w:rPr>
          <w:lang w:val="en-GB"/>
        </w:rPr>
        <w:t>erent shades of blue mean</w:t>
      </w:r>
      <w:r>
        <w:rPr>
          <w:lang w:val="en-GB"/>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F01A826" w15:done="0"/>
  <w15:commentEx w15:paraId="65AE890A" w15:done="0"/>
  <w15:commentEx w15:paraId="3070D55B"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8A191D" w14:textId="77777777" w:rsidR="00396818" w:rsidRDefault="00396818">
      <w:pPr>
        <w:spacing w:after="0" w:line="240" w:lineRule="auto"/>
      </w:pPr>
      <w:r>
        <w:separator/>
      </w:r>
    </w:p>
  </w:endnote>
  <w:endnote w:type="continuationSeparator" w:id="0">
    <w:p w14:paraId="01531A73" w14:textId="77777777" w:rsidR="00396818" w:rsidRDefault="003968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F5717C" w14:textId="5E31866C" w:rsidR="00396818" w:rsidRDefault="00396818">
    <w:pPr>
      <w:jc w:val="right"/>
      <w:rPr>
        <w:color w:val="666666"/>
        <w:sz w:val="16"/>
        <w:szCs w:val="16"/>
      </w:rPr>
    </w:pPr>
    <w:r>
      <w:rPr>
        <w:color w:val="666666"/>
        <w:sz w:val="16"/>
        <w:szCs w:val="16"/>
      </w:rPr>
      <w:fldChar w:fldCharType="begin"/>
    </w:r>
    <w:r>
      <w:rPr>
        <w:color w:val="666666"/>
        <w:sz w:val="16"/>
        <w:szCs w:val="16"/>
      </w:rPr>
      <w:instrText>PAGE</w:instrText>
    </w:r>
    <w:r>
      <w:rPr>
        <w:color w:val="666666"/>
        <w:sz w:val="16"/>
        <w:szCs w:val="16"/>
      </w:rPr>
      <w:fldChar w:fldCharType="separate"/>
    </w:r>
    <w:r w:rsidR="006913B6">
      <w:rPr>
        <w:noProof/>
        <w:color w:val="666666"/>
        <w:sz w:val="16"/>
        <w:szCs w:val="16"/>
      </w:rPr>
      <w:t>37</w:t>
    </w:r>
    <w:r>
      <w:rPr>
        <w:color w:val="666666"/>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DC9BF5" w14:textId="77777777" w:rsidR="00396818" w:rsidRDefault="00396818"/>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09A225" w14:textId="77777777" w:rsidR="00396818" w:rsidRDefault="00396818">
      <w:pPr>
        <w:spacing w:after="0" w:line="240" w:lineRule="auto"/>
      </w:pPr>
      <w:r>
        <w:separator/>
      </w:r>
    </w:p>
  </w:footnote>
  <w:footnote w:type="continuationSeparator" w:id="0">
    <w:p w14:paraId="47AD3B5A" w14:textId="77777777" w:rsidR="00396818" w:rsidRDefault="00396818">
      <w:pPr>
        <w:spacing w:after="0" w:line="240" w:lineRule="auto"/>
      </w:pPr>
      <w:r>
        <w:continuationSeparator/>
      </w:r>
    </w:p>
  </w:footnote>
  <w:footnote w:id="1">
    <w:p w14:paraId="450D01E3" w14:textId="77777777" w:rsidR="00396818" w:rsidRPr="00D03437" w:rsidRDefault="00396818" w:rsidP="00580F6A">
      <w:pPr>
        <w:pStyle w:val="FootnoteText"/>
        <w:rPr>
          <w:lang w:val="en-US"/>
        </w:rPr>
      </w:pPr>
      <w:r>
        <w:rPr>
          <w:rStyle w:val="FootnoteReference"/>
        </w:rPr>
        <w:footnoteRef/>
      </w:r>
      <w:r w:rsidRPr="00D03437">
        <w:rPr>
          <w:lang w:val="en-US"/>
        </w:rPr>
        <w:t xml:space="preserve"> </w:t>
      </w:r>
      <w:hyperlink r:id="rId1" w:history="1">
        <w:r w:rsidRPr="003066AE">
          <w:rPr>
            <w:rStyle w:val="Hyperlink"/>
            <w:lang w:val="en-US"/>
          </w:rPr>
          <w:t>https://jpi-climate.eu/programme/axis/</w:t>
        </w:r>
      </w:hyperlink>
      <w:r>
        <w:rPr>
          <w:lang w:val="en-US"/>
        </w:rPr>
        <w:t xml:space="preserve"> </w:t>
      </w:r>
    </w:p>
  </w:footnote>
  <w:footnote w:id="2">
    <w:p w14:paraId="58F256C4" w14:textId="71F4FD2B" w:rsidR="00396818" w:rsidRPr="00D03437" w:rsidRDefault="00396818">
      <w:pPr>
        <w:pStyle w:val="FootnoteText"/>
        <w:rPr>
          <w:lang w:val="en-US"/>
        </w:rPr>
      </w:pPr>
      <w:r>
        <w:rPr>
          <w:rStyle w:val="FootnoteReference"/>
        </w:rPr>
        <w:footnoteRef/>
      </w:r>
      <w:r w:rsidRPr="00D03437">
        <w:rPr>
          <w:lang w:val="en-US"/>
        </w:rPr>
        <w:t xml:space="preserve"> It should be noted that we were not able to carry out the direct impact analysis for forests and timber due to poor data coverage at the sub-national level.</w:t>
      </w:r>
    </w:p>
  </w:footnote>
  <w:footnote w:id="3">
    <w:p w14:paraId="3DAFBB29" w14:textId="501AF4E6" w:rsidR="00396818" w:rsidRPr="00D97EC0" w:rsidRDefault="00396818">
      <w:pPr>
        <w:pStyle w:val="FootnoteText"/>
        <w:rPr>
          <w:lang w:val="en-US"/>
        </w:rPr>
      </w:pPr>
      <w:r>
        <w:rPr>
          <w:rStyle w:val="FootnoteReference"/>
        </w:rPr>
        <w:footnoteRef/>
      </w:r>
      <w:r w:rsidRPr="005B71F9">
        <w:rPr>
          <w:lang w:val="en-US"/>
        </w:rPr>
        <w:t xml:space="preserve"> </w:t>
      </w:r>
      <w:hyperlink r:id="rId2" w:history="1">
        <w:r w:rsidRPr="005B71F9">
          <w:rPr>
            <w:rStyle w:val="Hyperlink"/>
            <w:lang w:val="en-US"/>
          </w:rPr>
          <w:t>https://www.socialeurope.eu/stop-eu-money-for-labour-exploitation-in-agriculture</w:t>
        </w:r>
      </w:hyperlink>
      <w:r w:rsidRPr="005B71F9">
        <w:rPr>
          <w:lang w:val="en-US"/>
        </w:rPr>
        <w:t xml:space="preserve"> </w:t>
      </w:r>
    </w:p>
  </w:footnote>
  <w:footnote w:id="4">
    <w:p w14:paraId="40B431D6" w14:textId="2268496F" w:rsidR="00396818" w:rsidRPr="00F4559A" w:rsidRDefault="00396818">
      <w:pPr>
        <w:pStyle w:val="FootnoteText"/>
        <w:rPr>
          <w:lang w:val="en-US"/>
        </w:rPr>
      </w:pPr>
      <w:r>
        <w:rPr>
          <w:rStyle w:val="FootnoteReference"/>
        </w:rPr>
        <w:footnoteRef/>
      </w:r>
      <w:r w:rsidRPr="00F4559A">
        <w:rPr>
          <w:lang w:val="en-US"/>
        </w:rPr>
        <w:t xml:space="preserve"> </w:t>
      </w:r>
      <w:r>
        <w:rPr>
          <w:lang w:val="en-US"/>
        </w:rPr>
        <w:t xml:space="preserve">Food imports from non-EU Europe by the EU mainly involved cereals and oilseeds from Russia and Ukraine, which have been suspended and/or interrupted due to the war situation. </w:t>
      </w:r>
    </w:p>
  </w:footnote>
  <w:footnote w:id="5">
    <w:p w14:paraId="487F1D48" w14:textId="77777777" w:rsidR="00396818" w:rsidRPr="009471F4" w:rsidRDefault="00396818" w:rsidP="00AD0262">
      <w:pPr>
        <w:pStyle w:val="FootnoteText"/>
        <w:rPr>
          <w:lang w:val="en-US"/>
        </w:rPr>
      </w:pPr>
      <w:r>
        <w:rPr>
          <w:rStyle w:val="FootnoteReference"/>
        </w:rPr>
        <w:footnoteRef/>
      </w:r>
      <w:r w:rsidRPr="009471F4">
        <w:rPr>
          <w:lang w:val="en-US"/>
        </w:rPr>
        <w:t xml:space="preserve"> </w:t>
      </w:r>
      <w:hyperlink r:id="rId3" w:history="1">
        <w:r w:rsidRPr="009471F4">
          <w:rPr>
            <w:rStyle w:val="Hyperlink"/>
            <w:lang w:val="en-US"/>
          </w:rPr>
          <w:t>https://www.exiobase.eu/index.php/data-download/exiobase3hyb</w:t>
        </w:r>
      </w:hyperlink>
      <w:r w:rsidRPr="009471F4">
        <w:rPr>
          <w:lang w:val="en-US"/>
        </w:rPr>
        <w:t xml:space="preserve"> </w:t>
      </w:r>
    </w:p>
  </w:footnote>
  <w:footnote w:id="6">
    <w:p w14:paraId="390A576A" w14:textId="77777777" w:rsidR="00396818" w:rsidRPr="006510A3" w:rsidRDefault="00396818" w:rsidP="00317D68">
      <w:pPr>
        <w:pStyle w:val="FootnoteText"/>
        <w:rPr>
          <w:sz w:val="18"/>
          <w:szCs w:val="18"/>
          <w:lang w:val="en-US"/>
        </w:rPr>
      </w:pPr>
      <w:r w:rsidRPr="006510A3">
        <w:rPr>
          <w:rStyle w:val="FootnoteReference"/>
          <w:sz w:val="18"/>
          <w:szCs w:val="18"/>
        </w:rPr>
        <w:footnoteRef/>
      </w:r>
      <w:r>
        <w:rPr>
          <w:sz w:val="18"/>
          <w:szCs w:val="18"/>
          <w:lang w:val="en-US"/>
        </w:rPr>
        <w:t xml:space="preserve"> </w:t>
      </w:r>
      <w:r w:rsidRPr="006510A3">
        <w:rPr>
          <w:sz w:val="18"/>
          <w:szCs w:val="18"/>
          <w:lang w:val="en-US"/>
        </w:rPr>
        <w:t>SDG Target 2.4: By 2030, ensure sustainable food production systems and implement resilient agricultural practices that increase productivity and production, that help maintain ecosystems, that strengthen capacity for adaptation to climate change, extreme weather, drought, flooding and other disasters and that progressively improve land and soil quality</w:t>
      </w:r>
    </w:p>
  </w:footnote>
  <w:footnote w:id="7">
    <w:p w14:paraId="5CC84417" w14:textId="77777777" w:rsidR="00396818" w:rsidRPr="006510A3" w:rsidRDefault="00396818" w:rsidP="00317D68">
      <w:pPr>
        <w:pStyle w:val="FootnoteText"/>
        <w:rPr>
          <w:sz w:val="18"/>
          <w:szCs w:val="18"/>
          <w:lang w:val="en-US"/>
        </w:rPr>
      </w:pPr>
      <w:r w:rsidRPr="006510A3">
        <w:rPr>
          <w:rStyle w:val="FootnoteReference"/>
          <w:sz w:val="18"/>
          <w:szCs w:val="18"/>
        </w:rPr>
        <w:footnoteRef/>
      </w:r>
      <w:r w:rsidRPr="006510A3">
        <w:rPr>
          <w:sz w:val="18"/>
          <w:szCs w:val="18"/>
          <w:lang w:val="en-US"/>
        </w:rPr>
        <w:t xml:space="preserve"> SDG Target 8.3: Promote development-oriented policies that support productive activities, decent job creation, entrepreneurship, creativity and innovation, and encourage the formalization and growth of micro-, small- and medium-sized enterprises, including through access to financial services</w:t>
      </w:r>
    </w:p>
  </w:footnote>
  <w:footnote w:id="8">
    <w:p w14:paraId="09E9043F" w14:textId="77777777" w:rsidR="00396818" w:rsidRPr="006510A3" w:rsidRDefault="00396818" w:rsidP="00317D68">
      <w:pPr>
        <w:pStyle w:val="FootnoteText"/>
        <w:rPr>
          <w:sz w:val="18"/>
          <w:szCs w:val="18"/>
          <w:lang w:val="en-US"/>
        </w:rPr>
      </w:pPr>
      <w:r w:rsidRPr="006510A3">
        <w:rPr>
          <w:rStyle w:val="FootnoteReference"/>
          <w:sz w:val="18"/>
          <w:szCs w:val="18"/>
        </w:rPr>
        <w:footnoteRef/>
      </w:r>
      <w:r w:rsidRPr="006510A3">
        <w:rPr>
          <w:sz w:val="18"/>
          <w:szCs w:val="18"/>
          <w:lang w:val="en-US"/>
        </w:rPr>
        <w:t xml:space="preserve"> SDG Target 9.4: By 2030, upgrade infrastructure and retrofit industries to make them sustainable, with increased resource-use efficiency and greater adoption of clean and environmentally sound technologies and industrial processes, with all countries acting in accordance with their respective capabilities</w:t>
      </w:r>
    </w:p>
  </w:footnote>
  <w:footnote w:id="9">
    <w:p w14:paraId="4B5488DA" w14:textId="77777777" w:rsidR="00396818" w:rsidRPr="006510A3" w:rsidRDefault="00396818" w:rsidP="00317D68">
      <w:pPr>
        <w:pStyle w:val="FootnoteText"/>
        <w:rPr>
          <w:sz w:val="18"/>
          <w:szCs w:val="18"/>
          <w:lang w:val="en-US"/>
        </w:rPr>
      </w:pPr>
      <w:r w:rsidRPr="006510A3">
        <w:rPr>
          <w:rStyle w:val="FootnoteReference"/>
          <w:sz w:val="18"/>
          <w:szCs w:val="18"/>
        </w:rPr>
        <w:footnoteRef/>
      </w:r>
      <w:r w:rsidRPr="006510A3">
        <w:rPr>
          <w:sz w:val="18"/>
          <w:szCs w:val="18"/>
          <w:lang w:val="en-US"/>
        </w:rPr>
        <w:t xml:space="preserve"> SDG Target 12.2: By 2030, achieve the sustainable management and efficient use of natural resources</w:t>
      </w:r>
    </w:p>
  </w:footnote>
  <w:footnote w:id="10">
    <w:p w14:paraId="0512F43B" w14:textId="77777777" w:rsidR="00396818" w:rsidRPr="006510A3" w:rsidRDefault="00396818" w:rsidP="00317D68">
      <w:pPr>
        <w:pStyle w:val="FootnoteText"/>
        <w:rPr>
          <w:lang w:val="en-US"/>
        </w:rPr>
      </w:pPr>
      <w:r w:rsidRPr="006510A3">
        <w:rPr>
          <w:rStyle w:val="FootnoteReference"/>
          <w:sz w:val="18"/>
          <w:szCs w:val="18"/>
        </w:rPr>
        <w:footnoteRef/>
      </w:r>
      <w:r w:rsidRPr="006510A3">
        <w:rPr>
          <w:sz w:val="18"/>
          <w:szCs w:val="18"/>
          <w:lang w:val="en-US"/>
        </w:rPr>
        <w:t xml:space="preserve"> SDG Target 7.2: By 2030, increase substantially the share of renewable energy in the global energy mix</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80450"/>
    <w:multiLevelType w:val="hybridMultilevel"/>
    <w:tmpl w:val="56C2ABFE"/>
    <w:lvl w:ilvl="0" w:tplc="6804F1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C43ED5"/>
    <w:multiLevelType w:val="multilevel"/>
    <w:tmpl w:val="4D4A8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1354CB"/>
    <w:multiLevelType w:val="hybridMultilevel"/>
    <w:tmpl w:val="AE6842BE"/>
    <w:lvl w:ilvl="0" w:tplc="7910CEE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4E24592"/>
    <w:multiLevelType w:val="multilevel"/>
    <w:tmpl w:val="753038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2F2C17"/>
    <w:multiLevelType w:val="hybridMultilevel"/>
    <w:tmpl w:val="5D260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527689"/>
    <w:multiLevelType w:val="hybridMultilevel"/>
    <w:tmpl w:val="A314ADEA"/>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1B1D5C88"/>
    <w:multiLevelType w:val="hybridMultilevel"/>
    <w:tmpl w:val="164E13B0"/>
    <w:lvl w:ilvl="0" w:tplc="08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BD14F02"/>
    <w:multiLevelType w:val="hybridMultilevel"/>
    <w:tmpl w:val="9E0E12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D1F6D7E"/>
    <w:multiLevelType w:val="multilevel"/>
    <w:tmpl w:val="70249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0474E66"/>
    <w:multiLevelType w:val="hybridMultilevel"/>
    <w:tmpl w:val="C7F8F8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327C7CDD"/>
    <w:multiLevelType w:val="hybridMultilevel"/>
    <w:tmpl w:val="FF2CE50C"/>
    <w:lvl w:ilvl="0" w:tplc="46F207D6">
      <w:start w:val="1"/>
      <w:numFmt w:val="decimal"/>
      <w:lvlText w:val="(%1)"/>
      <w:lvlJc w:val="left"/>
      <w:pPr>
        <w:ind w:left="795" w:hanging="43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DBE3395"/>
    <w:multiLevelType w:val="hybridMultilevel"/>
    <w:tmpl w:val="3C38AFA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5C53291F"/>
    <w:multiLevelType w:val="multilevel"/>
    <w:tmpl w:val="93884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632494C"/>
    <w:multiLevelType w:val="hybridMultilevel"/>
    <w:tmpl w:val="38C8A8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68F83D81"/>
    <w:multiLevelType w:val="hybridMultilevel"/>
    <w:tmpl w:val="6902DB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01F327F"/>
    <w:multiLevelType w:val="hybridMultilevel"/>
    <w:tmpl w:val="C0CA98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30F6106"/>
    <w:multiLevelType w:val="hybridMultilevel"/>
    <w:tmpl w:val="817AABC8"/>
    <w:lvl w:ilvl="0" w:tplc="443635C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54D56E9"/>
    <w:multiLevelType w:val="hybridMultilevel"/>
    <w:tmpl w:val="D11A5620"/>
    <w:lvl w:ilvl="0" w:tplc="99001AE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69F10A3"/>
    <w:multiLevelType w:val="hybridMultilevel"/>
    <w:tmpl w:val="FBD6F0A4"/>
    <w:lvl w:ilvl="0" w:tplc="08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778B57A9"/>
    <w:multiLevelType w:val="hybridMultilevel"/>
    <w:tmpl w:val="BC4092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7D1B43C0"/>
    <w:multiLevelType w:val="hybridMultilevel"/>
    <w:tmpl w:val="B0B0DE72"/>
    <w:lvl w:ilvl="0" w:tplc="0409000B">
      <w:start w:val="1"/>
      <w:numFmt w:val="bullet"/>
      <w:lvlText w:val=""/>
      <w:lvlJc w:val="left"/>
      <w:pPr>
        <w:ind w:left="370" w:hanging="360"/>
      </w:pPr>
      <w:rPr>
        <w:rFonts w:ascii="Wingdings" w:hAnsi="Wingdings" w:hint="default"/>
      </w:rPr>
    </w:lvl>
    <w:lvl w:ilvl="1" w:tplc="04090003" w:tentative="1">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num w:numId="1">
    <w:abstractNumId w:val="1"/>
  </w:num>
  <w:num w:numId="2">
    <w:abstractNumId w:val="3"/>
  </w:num>
  <w:num w:numId="3">
    <w:abstractNumId w:val="12"/>
  </w:num>
  <w:num w:numId="4">
    <w:abstractNumId w:val="8"/>
  </w:num>
  <w:num w:numId="5">
    <w:abstractNumId w:val="19"/>
  </w:num>
  <w:num w:numId="6">
    <w:abstractNumId w:val="20"/>
  </w:num>
  <w:num w:numId="7">
    <w:abstractNumId w:val="13"/>
  </w:num>
  <w:num w:numId="8">
    <w:abstractNumId w:val="17"/>
  </w:num>
  <w:num w:numId="9">
    <w:abstractNumId w:val="0"/>
  </w:num>
  <w:num w:numId="10">
    <w:abstractNumId w:val="16"/>
  </w:num>
  <w:num w:numId="11">
    <w:abstractNumId w:val="2"/>
  </w:num>
  <w:num w:numId="12">
    <w:abstractNumId w:val="15"/>
  </w:num>
  <w:num w:numId="13">
    <w:abstractNumId w:val="14"/>
  </w:num>
  <w:num w:numId="14">
    <w:abstractNumId w:val="4"/>
  </w:num>
  <w:num w:numId="15">
    <w:abstractNumId w:val="6"/>
  </w:num>
  <w:num w:numId="16">
    <w:abstractNumId w:val="18"/>
  </w:num>
  <w:num w:numId="17">
    <w:abstractNumId w:val="11"/>
  </w:num>
  <w:num w:numId="18">
    <w:abstractNumId w:val="9"/>
  </w:num>
  <w:num w:numId="19">
    <w:abstractNumId w:val="5"/>
  </w:num>
  <w:num w:numId="20">
    <w:abstractNumId w:val="7"/>
  </w:num>
  <w:num w:numId="2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de Schutter, Elisabeth Marie Louise">
    <w15:presenceInfo w15:providerId="AD" w15:userId="S-1-5-21-2427019623-1759575026-195824430-19417"/>
  </w15:person>
  <w15:person w15:author="Giljum, Stefan">
    <w15:presenceInfo w15:providerId="AD" w15:userId="S-1-5-21-2427019623-1759575026-195824430-193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1055"/>
    <w:rsid w:val="000033CF"/>
    <w:rsid w:val="00046F89"/>
    <w:rsid w:val="00047FDB"/>
    <w:rsid w:val="00055392"/>
    <w:rsid w:val="000576EA"/>
    <w:rsid w:val="00061CCE"/>
    <w:rsid w:val="000625D0"/>
    <w:rsid w:val="00070305"/>
    <w:rsid w:val="000734DD"/>
    <w:rsid w:val="000831B5"/>
    <w:rsid w:val="0008467A"/>
    <w:rsid w:val="0008700E"/>
    <w:rsid w:val="00093ACF"/>
    <w:rsid w:val="000A6FFB"/>
    <w:rsid w:val="000B4B20"/>
    <w:rsid w:val="000C72D1"/>
    <w:rsid w:val="000D437C"/>
    <w:rsid w:val="000D5F9D"/>
    <w:rsid w:val="000D76CF"/>
    <w:rsid w:val="000E2C40"/>
    <w:rsid w:val="000F09BC"/>
    <w:rsid w:val="000F5C79"/>
    <w:rsid w:val="000F63C5"/>
    <w:rsid w:val="001005C3"/>
    <w:rsid w:val="00101E20"/>
    <w:rsid w:val="00112419"/>
    <w:rsid w:val="00112709"/>
    <w:rsid w:val="001135BC"/>
    <w:rsid w:val="00113FB6"/>
    <w:rsid w:val="00115EE8"/>
    <w:rsid w:val="00115F5B"/>
    <w:rsid w:val="00116825"/>
    <w:rsid w:val="00116F8E"/>
    <w:rsid w:val="00132537"/>
    <w:rsid w:val="00134AAA"/>
    <w:rsid w:val="00136BD8"/>
    <w:rsid w:val="00137106"/>
    <w:rsid w:val="00141D82"/>
    <w:rsid w:val="00143EA7"/>
    <w:rsid w:val="00150F73"/>
    <w:rsid w:val="00173629"/>
    <w:rsid w:val="00177A08"/>
    <w:rsid w:val="0019446B"/>
    <w:rsid w:val="001B0C38"/>
    <w:rsid w:val="001B2A83"/>
    <w:rsid w:val="001B452D"/>
    <w:rsid w:val="001B6810"/>
    <w:rsid w:val="001B7A99"/>
    <w:rsid w:val="001D01B8"/>
    <w:rsid w:val="001D6BEB"/>
    <w:rsid w:val="001E2A80"/>
    <w:rsid w:val="001E3808"/>
    <w:rsid w:val="001F3B0A"/>
    <w:rsid w:val="001F5556"/>
    <w:rsid w:val="001F5781"/>
    <w:rsid w:val="00206FD5"/>
    <w:rsid w:val="00213D3A"/>
    <w:rsid w:val="00221B8F"/>
    <w:rsid w:val="00224F04"/>
    <w:rsid w:val="00236AA1"/>
    <w:rsid w:val="00241FD1"/>
    <w:rsid w:val="00242720"/>
    <w:rsid w:val="00242E00"/>
    <w:rsid w:val="0024590D"/>
    <w:rsid w:val="00247330"/>
    <w:rsid w:val="00255AD9"/>
    <w:rsid w:val="00260EA0"/>
    <w:rsid w:val="00262622"/>
    <w:rsid w:val="00264A69"/>
    <w:rsid w:val="00270FAB"/>
    <w:rsid w:val="00273A70"/>
    <w:rsid w:val="00276357"/>
    <w:rsid w:val="00284C30"/>
    <w:rsid w:val="00290C17"/>
    <w:rsid w:val="002A54D0"/>
    <w:rsid w:val="002A7189"/>
    <w:rsid w:val="002C012F"/>
    <w:rsid w:val="002C2B95"/>
    <w:rsid w:val="002C3033"/>
    <w:rsid w:val="002D04AD"/>
    <w:rsid w:val="002D1256"/>
    <w:rsid w:val="002D6A57"/>
    <w:rsid w:val="002E10FE"/>
    <w:rsid w:val="002E1DA6"/>
    <w:rsid w:val="002F582A"/>
    <w:rsid w:val="002F5A53"/>
    <w:rsid w:val="002F656A"/>
    <w:rsid w:val="00301036"/>
    <w:rsid w:val="00307799"/>
    <w:rsid w:val="00307B22"/>
    <w:rsid w:val="00312F75"/>
    <w:rsid w:val="0031515C"/>
    <w:rsid w:val="00317D68"/>
    <w:rsid w:val="0032305D"/>
    <w:rsid w:val="003319BE"/>
    <w:rsid w:val="00331CDE"/>
    <w:rsid w:val="00334A41"/>
    <w:rsid w:val="003363FC"/>
    <w:rsid w:val="00341C3C"/>
    <w:rsid w:val="00351133"/>
    <w:rsid w:val="0035164B"/>
    <w:rsid w:val="00354AE2"/>
    <w:rsid w:val="00355F23"/>
    <w:rsid w:val="0035616D"/>
    <w:rsid w:val="0035723F"/>
    <w:rsid w:val="003613F0"/>
    <w:rsid w:val="00362624"/>
    <w:rsid w:val="00373B57"/>
    <w:rsid w:val="003835C7"/>
    <w:rsid w:val="00394FCB"/>
    <w:rsid w:val="00396818"/>
    <w:rsid w:val="003977DC"/>
    <w:rsid w:val="003A092E"/>
    <w:rsid w:val="003A2E1D"/>
    <w:rsid w:val="003B41C3"/>
    <w:rsid w:val="003B4BF8"/>
    <w:rsid w:val="003B6BBB"/>
    <w:rsid w:val="003C02CE"/>
    <w:rsid w:val="003C168E"/>
    <w:rsid w:val="003C1E8E"/>
    <w:rsid w:val="003D0384"/>
    <w:rsid w:val="003F61DA"/>
    <w:rsid w:val="0040347B"/>
    <w:rsid w:val="00411DF9"/>
    <w:rsid w:val="0042152F"/>
    <w:rsid w:val="00424D49"/>
    <w:rsid w:val="004314E1"/>
    <w:rsid w:val="00434C22"/>
    <w:rsid w:val="00435954"/>
    <w:rsid w:val="00441055"/>
    <w:rsid w:val="00445018"/>
    <w:rsid w:val="00450A25"/>
    <w:rsid w:val="00474F40"/>
    <w:rsid w:val="00480083"/>
    <w:rsid w:val="00481341"/>
    <w:rsid w:val="00483740"/>
    <w:rsid w:val="00486349"/>
    <w:rsid w:val="004936C9"/>
    <w:rsid w:val="0049710D"/>
    <w:rsid w:val="004A0CD4"/>
    <w:rsid w:val="004A272A"/>
    <w:rsid w:val="004C3274"/>
    <w:rsid w:val="004C4749"/>
    <w:rsid w:val="004C5C25"/>
    <w:rsid w:val="004C7289"/>
    <w:rsid w:val="004D01AC"/>
    <w:rsid w:val="004D18A9"/>
    <w:rsid w:val="004D7C3B"/>
    <w:rsid w:val="004E3A5F"/>
    <w:rsid w:val="004E4FDD"/>
    <w:rsid w:val="004F0829"/>
    <w:rsid w:val="004F49A4"/>
    <w:rsid w:val="004F63AD"/>
    <w:rsid w:val="004F74F5"/>
    <w:rsid w:val="00500997"/>
    <w:rsid w:val="00515AE9"/>
    <w:rsid w:val="00523D03"/>
    <w:rsid w:val="0052505C"/>
    <w:rsid w:val="00530047"/>
    <w:rsid w:val="00534F28"/>
    <w:rsid w:val="00540168"/>
    <w:rsid w:val="005463F3"/>
    <w:rsid w:val="00550897"/>
    <w:rsid w:val="00556420"/>
    <w:rsid w:val="0056199D"/>
    <w:rsid w:val="00562418"/>
    <w:rsid w:val="00564539"/>
    <w:rsid w:val="00580F6A"/>
    <w:rsid w:val="00583ECB"/>
    <w:rsid w:val="00584E7D"/>
    <w:rsid w:val="0058632C"/>
    <w:rsid w:val="0058778B"/>
    <w:rsid w:val="0059504A"/>
    <w:rsid w:val="00596A27"/>
    <w:rsid w:val="005A09CA"/>
    <w:rsid w:val="005A3D47"/>
    <w:rsid w:val="005A5B4A"/>
    <w:rsid w:val="005A77BF"/>
    <w:rsid w:val="005B4E57"/>
    <w:rsid w:val="005B71F9"/>
    <w:rsid w:val="005C1EF0"/>
    <w:rsid w:val="005D467B"/>
    <w:rsid w:val="005D53E1"/>
    <w:rsid w:val="005D6D6A"/>
    <w:rsid w:val="005D70B3"/>
    <w:rsid w:val="005E2D40"/>
    <w:rsid w:val="005F17F7"/>
    <w:rsid w:val="005F4F8F"/>
    <w:rsid w:val="00601443"/>
    <w:rsid w:val="0060689E"/>
    <w:rsid w:val="00610683"/>
    <w:rsid w:val="00616C9A"/>
    <w:rsid w:val="00624215"/>
    <w:rsid w:val="00627FA3"/>
    <w:rsid w:val="006300FA"/>
    <w:rsid w:val="00637C3C"/>
    <w:rsid w:val="0065239C"/>
    <w:rsid w:val="0066072C"/>
    <w:rsid w:val="00663A72"/>
    <w:rsid w:val="00666484"/>
    <w:rsid w:val="006709BB"/>
    <w:rsid w:val="006729F8"/>
    <w:rsid w:val="0067506D"/>
    <w:rsid w:val="006826E9"/>
    <w:rsid w:val="006913B6"/>
    <w:rsid w:val="00691CA3"/>
    <w:rsid w:val="00695BF2"/>
    <w:rsid w:val="006B190C"/>
    <w:rsid w:val="006B41DC"/>
    <w:rsid w:val="006C3D29"/>
    <w:rsid w:val="006D0BFE"/>
    <w:rsid w:val="006D1B64"/>
    <w:rsid w:val="006E0015"/>
    <w:rsid w:val="006E2C9B"/>
    <w:rsid w:val="006E321D"/>
    <w:rsid w:val="006F6026"/>
    <w:rsid w:val="0070796D"/>
    <w:rsid w:val="00714EB9"/>
    <w:rsid w:val="00715140"/>
    <w:rsid w:val="00716264"/>
    <w:rsid w:val="00720B61"/>
    <w:rsid w:val="00723D28"/>
    <w:rsid w:val="007244C0"/>
    <w:rsid w:val="00725AF7"/>
    <w:rsid w:val="007309AC"/>
    <w:rsid w:val="00731B30"/>
    <w:rsid w:val="00740EAE"/>
    <w:rsid w:val="00745546"/>
    <w:rsid w:val="00760AA5"/>
    <w:rsid w:val="007620E4"/>
    <w:rsid w:val="007629A5"/>
    <w:rsid w:val="00764086"/>
    <w:rsid w:val="00772054"/>
    <w:rsid w:val="0077760F"/>
    <w:rsid w:val="007863FE"/>
    <w:rsid w:val="007926D7"/>
    <w:rsid w:val="00793604"/>
    <w:rsid w:val="007A2066"/>
    <w:rsid w:val="007A42D5"/>
    <w:rsid w:val="007C0078"/>
    <w:rsid w:val="007C0F10"/>
    <w:rsid w:val="007C6754"/>
    <w:rsid w:val="007D0064"/>
    <w:rsid w:val="007D0513"/>
    <w:rsid w:val="007D5F8F"/>
    <w:rsid w:val="007D6B03"/>
    <w:rsid w:val="007E2E5B"/>
    <w:rsid w:val="007E501F"/>
    <w:rsid w:val="007E7D75"/>
    <w:rsid w:val="00802B99"/>
    <w:rsid w:val="00803472"/>
    <w:rsid w:val="00806D09"/>
    <w:rsid w:val="008141AC"/>
    <w:rsid w:val="008151C7"/>
    <w:rsid w:val="00820E49"/>
    <w:rsid w:val="008238A4"/>
    <w:rsid w:val="00827136"/>
    <w:rsid w:val="00830B41"/>
    <w:rsid w:val="00832177"/>
    <w:rsid w:val="008332C2"/>
    <w:rsid w:val="00837C05"/>
    <w:rsid w:val="00843E8B"/>
    <w:rsid w:val="00847C22"/>
    <w:rsid w:val="00847F1E"/>
    <w:rsid w:val="008503A8"/>
    <w:rsid w:val="00853B74"/>
    <w:rsid w:val="00874A70"/>
    <w:rsid w:val="0087695B"/>
    <w:rsid w:val="00885CEC"/>
    <w:rsid w:val="00890921"/>
    <w:rsid w:val="00897709"/>
    <w:rsid w:val="008C14BC"/>
    <w:rsid w:val="008C4D88"/>
    <w:rsid w:val="008C72A4"/>
    <w:rsid w:val="008D230E"/>
    <w:rsid w:val="008E6F15"/>
    <w:rsid w:val="009060E2"/>
    <w:rsid w:val="0091138A"/>
    <w:rsid w:val="0091361D"/>
    <w:rsid w:val="00914EB1"/>
    <w:rsid w:val="00924F11"/>
    <w:rsid w:val="00934573"/>
    <w:rsid w:val="00937C9B"/>
    <w:rsid w:val="00945175"/>
    <w:rsid w:val="009549CE"/>
    <w:rsid w:val="00956057"/>
    <w:rsid w:val="0096205B"/>
    <w:rsid w:val="00965187"/>
    <w:rsid w:val="00965284"/>
    <w:rsid w:val="00975F22"/>
    <w:rsid w:val="00982BB9"/>
    <w:rsid w:val="0098603E"/>
    <w:rsid w:val="00987305"/>
    <w:rsid w:val="00993F21"/>
    <w:rsid w:val="009962AE"/>
    <w:rsid w:val="009A137C"/>
    <w:rsid w:val="009D08AB"/>
    <w:rsid w:val="009D6596"/>
    <w:rsid w:val="009E20D4"/>
    <w:rsid w:val="009F033D"/>
    <w:rsid w:val="009F258F"/>
    <w:rsid w:val="00A007AC"/>
    <w:rsid w:val="00A02551"/>
    <w:rsid w:val="00A125C4"/>
    <w:rsid w:val="00A163C2"/>
    <w:rsid w:val="00A16958"/>
    <w:rsid w:val="00A177A3"/>
    <w:rsid w:val="00A24824"/>
    <w:rsid w:val="00A36874"/>
    <w:rsid w:val="00A408D8"/>
    <w:rsid w:val="00A40D90"/>
    <w:rsid w:val="00A5327B"/>
    <w:rsid w:val="00A53FF1"/>
    <w:rsid w:val="00A566A3"/>
    <w:rsid w:val="00A64E5C"/>
    <w:rsid w:val="00A72324"/>
    <w:rsid w:val="00A7608C"/>
    <w:rsid w:val="00A769B4"/>
    <w:rsid w:val="00A83962"/>
    <w:rsid w:val="00A944D7"/>
    <w:rsid w:val="00A94929"/>
    <w:rsid w:val="00AB6570"/>
    <w:rsid w:val="00AD0262"/>
    <w:rsid w:val="00AD5E7F"/>
    <w:rsid w:val="00B1690D"/>
    <w:rsid w:val="00B30732"/>
    <w:rsid w:val="00B33AF8"/>
    <w:rsid w:val="00B3641A"/>
    <w:rsid w:val="00B42EF4"/>
    <w:rsid w:val="00B43499"/>
    <w:rsid w:val="00B44C14"/>
    <w:rsid w:val="00B51E64"/>
    <w:rsid w:val="00B6074E"/>
    <w:rsid w:val="00B612EA"/>
    <w:rsid w:val="00B62FCC"/>
    <w:rsid w:val="00B646F4"/>
    <w:rsid w:val="00B66191"/>
    <w:rsid w:val="00B76A12"/>
    <w:rsid w:val="00B76EF2"/>
    <w:rsid w:val="00B77B9A"/>
    <w:rsid w:val="00B81172"/>
    <w:rsid w:val="00B811D5"/>
    <w:rsid w:val="00B848C4"/>
    <w:rsid w:val="00B84FB0"/>
    <w:rsid w:val="00B90AFC"/>
    <w:rsid w:val="00B96C8F"/>
    <w:rsid w:val="00BA0A14"/>
    <w:rsid w:val="00BA1911"/>
    <w:rsid w:val="00BA2D08"/>
    <w:rsid w:val="00BB6790"/>
    <w:rsid w:val="00BC1637"/>
    <w:rsid w:val="00BC515E"/>
    <w:rsid w:val="00BC5312"/>
    <w:rsid w:val="00BC580A"/>
    <w:rsid w:val="00BC610C"/>
    <w:rsid w:val="00BD5578"/>
    <w:rsid w:val="00BD6653"/>
    <w:rsid w:val="00BE155A"/>
    <w:rsid w:val="00BE3E77"/>
    <w:rsid w:val="00BF4080"/>
    <w:rsid w:val="00BF52CC"/>
    <w:rsid w:val="00BF6ED6"/>
    <w:rsid w:val="00C00E30"/>
    <w:rsid w:val="00C013EA"/>
    <w:rsid w:val="00C039D5"/>
    <w:rsid w:val="00C06675"/>
    <w:rsid w:val="00C11CCC"/>
    <w:rsid w:val="00C12C2B"/>
    <w:rsid w:val="00C1411D"/>
    <w:rsid w:val="00C201B7"/>
    <w:rsid w:val="00C205D6"/>
    <w:rsid w:val="00C268E0"/>
    <w:rsid w:val="00C316B8"/>
    <w:rsid w:val="00C41F51"/>
    <w:rsid w:val="00C447CC"/>
    <w:rsid w:val="00C4660F"/>
    <w:rsid w:val="00C504F2"/>
    <w:rsid w:val="00C50664"/>
    <w:rsid w:val="00C53E2E"/>
    <w:rsid w:val="00C55C39"/>
    <w:rsid w:val="00C55D71"/>
    <w:rsid w:val="00C62139"/>
    <w:rsid w:val="00C71F69"/>
    <w:rsid w:val="00C7220F"/>
    <w:rsid w:val="00C80F44"/>
    <w:rsid w:val="00C871E7"/>
    <w:rsid w:val="00C95C6B"/>
    <w:rsid w:val="00C95E39"/>
    <w:rsid w:val="00CA259C"/>
    <w:rsid w:val="00CA26BC"/>
    <w:rsid w:val="00CB46C4"/>
    <w:rsid w:val="00CB4975"/>
    <w:rsid w:val="00CC0B44"/>
    <w:rsid w:val="00CC1808"/>
    <w:rsid w:val="00CC5A98"/>
    <w:rsid w:val="00CE067D"/>
    <w:rsid w:val="00CE2848"/>
    <w:rsid w:val="00CE54BB"/>
    <w:rsid w:val="00CF393E"/>
    <w:rsid w:val="00CF75FF"/>
    <w:rsid w:val="00D03437"/>
    <w:rsid w:val="00D0516E"/>
    <w:rsid w:val="00D07C1E"/>
    <w:rsid w:val="00D169AC"/>
    <w:rsid w:val="00D305C6"/>
    <w:rsid w:val="00D31028"/>
    <w:rsid w:val="00D3161D"/>
    <w:rsid w:val="00D33987"/>
    <w:rsid w:val="00D34016"/>
    <w:rsid w:val="00D42956"/>
    <w:rsid w:val="00D45A1B"/>
    <w:rsid w:val="00D5106A"/>
    <w:rsid w:val="00D57DA2"/>
    <w:rsid w:val="00D630BF"/>
    <w:rsid w:val="00D7006B"/>
    <w:rsid w:val="00D74CEB"/>
    <w:rsid w:val="00D81D44"/>
    <w:rsid w:val="00D84741"/>
    <w:rsid w:val="00D854B8"/>
    <w:rsid w:val="00D90CEF"/>
    <w:rsid w:val="00D953E4"/>
    <w:rsid w:val="00D97EC0"/>
    <w:rsid w:val="00DA72A5"/>
    <w:rsid w:val="00DC388D"/>
    <w:rsid w:val="00DD0207"/>
    <w:rsid w:val="00DD376D"/>
    <w:rsid w:val="00DD4788"/>
    <w:rsid w:val="00DD5A41"/>
    <w:rsid w:val="00DE27A0"/>
    <w:rsid w:val="00DE280A"/>
    <w:rsid w:val="00DE489C"/>
    <w:rsid w:val="00E20CE1"/>
    <w:rsid w:val="00E26719"/>
    <w:rsid w:val="00E322EC"/>
    <w:rsid w:val="00E34894"/>
    <w:rsid w:val="00E36642"/>
    <w:rsid w:val="00E3705B"/>
    <w:rsid w:val="00E416D3"/>
    <w:rsid w:val="00E43A55"/>
    <w:rsid w:val="00E43E4B"/>
    <w:rsid w:val="00E44794"/>
    <w:rsid w:val="00E44D42"/>
    <w:rsid w:val="00E4676D"/>
    <w:rsid w:val="00E54BD5"/>
    <w:rsid w:val="00E62859"/>
    <w:rsid w:val="00E73C56"/>
    <w:rsid w:val="00E73F56"/>
    <w:rsid w:val="00E77E8A"/>
    <w:rsid w:val="00E82737"/>
    <w:rsid w:val="00E915F0"/>
    <w:rsid w:val="00EA014F"/>
    <w:rsid w:val="00EA5D1E"/>
    <w:rsid w:val="00EB057D"/>
    <w:rsid w:val="00EB2E30"/>
    <w:rsid w:val="00EB6E9D"/>
    <w:rsid w:val="00EC0D31"/>
    <w:rsid w:val="00EC1F2B"/>
    <w:rsid w:val="00EC1FA7"/>
    <w:rsid w:val="00EC7072"/>
    <w:rsid w:val="00ED1B35"/>
    <w:rsid w:val="00ED2C23"/>
    <w:rsid w:val="00ED563B"/>
    <w:rsid w:val="00ED7A73"/>
    <w:rsid w:val="00EF3C5F"/>
    <w:rsid w:val="00EF46D3"/>
    <w:rsid w:val="00F068AD"/>
    <w:rsid w:val="00F06F76"/>
    <w:rsid w:val="00F11245"/>
    <w:rsid w:val="00F13D6C"/>
    <w:rsid w:val="00F14E78"/>
    <w:rsid w:val="00F21CB1"/>
    <w:rsid w:val="00F24B70"/>
    <w:rsid w:val="00F2656F"/>
    <w:rsid w:val="00F313CD"/>
    <w:rsid w:val="00F32246"/>
    <w:rsid w:val="00F37ACD"/>
    <w:rsid w:val="00F40316"/>
    <w:rsid w:val="00F4559A"/>
    <w:rsid w:val="00F55FC2"/>
    <w:rsid w:val="00F66654"/>
    <w:rsid w:val="00F7500D"/>
    <w:rsid w:val="00F833C3"/>
    <w:rsid w:val="00F83E55"/>
    <w:rsid w:val="00F85CCA"/>
    <w:rsid w:val="00F94FA9"/>
    <w:rsid w:val="00F9540B"/>
    <w:rsid w:val="00FA2B3C"/>
    <w:rsid w:val="00FC0AF7"/>
    <w:rsid w:val="00FD05C8"/>
    <w:rsid w:val="00FD65F9"/>
    <w:rsid w:val="00FE208E"/>
    <w:rsid w:val="00FE3818"/>
    <w:rsid w:val="00FF454F"/>
    <w:rsid w:val="00FF4C1F"/>
    <w:rsid w:val="00FF4C8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B0C24AA"/>
  <w15:docId w15:val="{67015318-F78A-4DDE-89AB-0A207133F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de" w:eastAsia="en-GB" w:bidi="ar-SA"/>
      </w:rPr>
    </w:rPrDefault>
    <w:pPrDefault>
      <w:pPr>
        <w:spacing w:after="24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00" w:after="120"/>
      <w:outlineLvl w:val="0"/>
    </w:pPr>
    <w:rPr>
      <w:sz w:val="32"/>
      <w:szCs w:val="32"/>
    </w:rPr>
  </w:style>
  <w:style w:type="paragraph" w:styleId="Heading2">
    <w:name w:val="heading 2"/>
    <w:basedOn w:val="Normal"/>
    <w:next w:val="Normal"/>
    <w:link w:val="Heading2Char"/>
    <w:uiPriority w:val="9"/>
    <w:qFormat/>
    <w:pPr>
      <w:keepNext/>
      <w:keepLines/>
      <w:spacing w:before="240"/>
      <w:outlineLvl w:val="1"/>
    </w:pPr>
    <w:rPr>
      <w:sz w:val="28"/>
      <w:szCs w:val="28"/>
    </w:rPr>
  </w:style>
  <w:style w:type="paragraph" w:styleId="Heading3">
    <w:name w:val="heading 3"/>
    <w:basedOn w:val="Normal"/>
    <w:next w:val="Normal"/>
    <w:qFormat/>
    <w:rsid w:val="009549CE"/>
    <w:pPr>
      <w:keepNext/>
      <w:keepLines/>
      <w:spacing w:before="360"/>
      <w:outlineLvl w:val="2"/>
    </w:pPr>
    <w:rPr>
      <w:b/>
      <w:sz w:val="24"/>
      <w:szCs w:val="26"/>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276357"/>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7635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7635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16C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6C9A"/>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616C9A"/>
    <w:rPr>
      <w:b/>
      <w:bCs/>
    </w:rPr>
  </w:style>
  <w:style w:type="character" w:customStyle="1" w:styleId="CommentSubjectChar">
    <w:name w:val="Comment Subject Char"/>
    <w:basedOn w:val="CommentTextChar"/>
    <w:link w:val="CommentSubject"/>
    <w:uiPriority w:val="99"/>
    <w:semiHidden/>
    <w:rsid w:val="00616C9A"/>
    <w:rPr>
      <w:b/>
      <w:bCs/>
      <w:sz w:val="20"/>
      <w:szCs w:val="20"/>
    </w:rPr>
  </w:style>
  <w:style w:type="paragraph" w:styleId="HTMLPreformatted">
    <w:name w:val="HTML Preformatted"/>
    <w:basedOn w:val="Normal"/>
    <w:link w:val="HTMLPreformattedChar"/>
    <w:uiPriority w:val="99"/>
    <w:semiHidden/>
    <w:unhideWhenUsed/>
    <w:rsid w:val="00616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GB"/>
    </w:rPr>
  </w:style>
  <w:style w:type="character" w:customStyle="1" w:styleId="HTMLPreformattedChar">
    <w:name w:val="HTML Preformatted Char"/>
    <w:basedOn w:val="DefaultParagraphFont"/>
    <w:link w:val="HTMLPreformatted"/>
    <w:uiPriority w:val="99"/>
    <w:semiHidden/>
    <w:rsid w:val="00616C9A"/>
    <w:rPr>
      <w:rFonts w:ascii="Courier New" w:eastAsia="Times New Roman" w:hAnsi="Courier New" w:cs="Courier New"/>
      <w:sz w:val="20"/>
      <w:szCs w:val="20"/>
      <w:lang w:val="en-GB"/>
    </w:rPr>
  </w:style>
  <w:style w:type="character" w:styleId="Strong">
    <w:name w:val="Strong"/>
    <w:basedOn w:val="DefaultParagraphFont"/>
    <w:uiPriority w:val="22"/>
    <w:qFormat/>
    <w:rsid w:val="00616C9A"/>
    <w:rPr>
      <w:b/>
      <w:bCs/>
    </w:rPr>
  </w:style>
  <w:style w:type="character" w:styleId="PlaceholderText">
    <w:name w:val="Placeholder Text"/>
    <w:basedOn w:val="DefaultParagraphFont"/>
    <w:uiPriority w:val="99"/>
    <w:semiHidden/>
    <w:rsid w:val="00276357"/>
    <w:rPr>
      <w:color w:val="808080"/>
    </w:rPr>
  </w:style>
  <w:style w:type="paragraph" w:customStyle="1" w:styleId="CitaviBibliographyEntry">
    <w:name w:val="Citavi Bibliography Entry"/>
    <w:basedOn w:val="Normal"/>
    <w:link w:val="CitaviBibliographyEntryZchn"/>
    <w:rsid w:val="00D45A1B"/>
    <w:pPr>
      <w:tabs>
        <w:tab w:val="left" w:pos="340"/>
      </w:tabs>
      <w:spacing w:after="120"/>
      <w:ind w:left="340" w:hanging="340"/>
      <w:jc w:val="left"/>
    </w:pPr>
    <w:rPr>
      <w:sz w:val="20"/>
    </w:rPr>
  </w:style>
  <w:style w:type="character" w:customStyle="1" w:styleId="CitaviBibliographyEntryZchn">
    <w:name w:val="Citavi Bibliography Entry Zchn"/>
    <w:basedOn w:val="DefaultParagraphFont"/>
    <w:link w:val="CitaviBibliographyEntry"/>
    <w:rsid w:val="00D45A1B"/>
    <w:rPr>
      <w:sz w:val="20"/>
    </w:rPr>
  </w:style>
  <w:style w:type="paragraph" w:customStyle="1" w:styleId="CitaviBibliographyHeading">
    <w:name w:val="Citavi Bibliography Heading"/>
    <w:basedOn w:val="Heading1"/>
    <w:link w:val="CitaviBibliographyHeadingZchn"/>
    <w:rsid w:val="00276357"/>
    <w:pPr>
      <w:jc w:val="left"/>
    </w:pPr>
  </w:style>
  <w:style w:type="character" w:customStyle="1" w:styleId="CitaviBibliographyHeadingZchn">
    <w:name w:val="Citavi Bibliography Heading Zchn"/>
    <w:basedOn w:val="DefaultParagraphFont"/>
    <w:link w:val="CitaviBibliographyHeading"/>
    <w:rsid w:val="00276357"/>
    <w:rPr>
      <w:sz w:val="32"/>
      <w:szCs w:val="32"/>
    </w:rPr>
  </w:style>
  <w:style w:type="paragraph" w:customStyle="1" w:styleId="CitaviBibliographySubheading1">
    <w:name w:val="Citavi Bibliography Subheading 1"/>
    <w:basedOn w:val="Heading2"/>
    <w:link w:val="CitaviBibliographySubheading1Zchn"/>
    <w:rsid w:val="00276357"/>
    <w:pPr>
      <w:outlineLvl w:val="9"/>
    </w:pPr>
    <w:rPr>
      <w:lang w:val="en-GB"/>
    </w:rPr>
  </w:style>
  <w:style w:type="character" w:customStyle="1" w:styleId="CitaviBibliographySubheading1Zchn">
    <w:name w:val="Citavi Bibliography Subheading 1 Zchn"/>
    <w:basedOn w:val="DefaultParagraphFont"/>
    <w:link w:val="CitaviBibliographySubheading1"/>
    <w:rsid w:val="00276357"/>
    <w:rPr>
      <w:sz w:val="28"/>
      <w:szCs w:val="28"/>
      <w:lang w:val="en-GB"/>
    </w:rPr>
  </w:style>
  <w:style w:type="paragraph" w:customStyle="1" w:styleId="CitaviBibliographySubheading2">
    <w:name w:val="Citavi Bibliography Subheading 2"/>
    <w:basedOn w:val="Heading3"/>
    <w:link w:val="CitaviBibliographySubheading2Zchn"/>
    <w:rsid w:val="00276357"/>
    <w:pPr>
      <w:outlineLvl w:val="9"/>
    </w:pPr>
    <w:rPr>
      <w:lang w:val="en-GB"/>
    </w:rPr>
  </w:style>
  <w:style w:type="character" w:customStyle="1" w:styleId="CitaviBibliographySubheading2Zchn">
    <w:name w:val="Citavi Bibliography Subheading 2 Zchn"/>
    <w:basedOn w:val="DefaultParagraphFont"/>
    <w:link w:val="CitaviBibliographySubheading2"/>
    <w:rsid w:val="00276357"/>
    <w:rPr>
      <w:sz w:val="26"/>
      <w:szCs w:val="26"/>
      <w:lang w:val="en-GB"/>
    </w:rPr>
  </w:style>
  <w:style w:type="paragraph" w:customStyle="1" w:styleId="CitaviBibliographySubheading3">
    <w:name w:val="Citavi Bibliography Subheading 3"/>
    <w:basedOn w:val="Heading4"/>
    <w:link w:val="CitaviBibliographySubheading3Zchn"/>
    <w:rsid w:val="00276357"/>
    <w:pPr>
      <w:outlineLvl w:val="9"/>
    </w:pPr>
    <w:rPr>
      <w:lang w:val="en-GB"/>
    </w:rPr>
  </w:style>
  <w:style w:type="character" w:customStyle="1" w:styleId="CitaviBibliographySubheading3Zchn">
    <w:name w:val="Citavi Bibliography Subheading 3 Zchn"/>
    <w:basedOn w:val="DefaultParagraphFont"/>
    <w:link w:val="CitaviBibliographySubheading3"/>
    <w:rsid w:val="00276357"/>
    <w:rPr>
      <w:color w:val="666666"/>
      <w:sz w:val="24"/>
      <w:szCs w:val="24"/>
      <w:lang w:val="en-GB"/>
    </w:rPr>
  </w:style>
  <w:style w:type="paragraph" w:customStyle="1" w:styleId="CitaviBibliographySubheading4">
    <w:name w:val="Citavi Bibliography Subheading 4"/>
    <w:basedOn w:val="Heading5"/>
    <w:link w:val="CitaviBibliographySubheading4Zchn"/>
    <w:rsid w:val="00276357"/>
    <w:pPr>
      <w:outlineLvl w:val="9"/>
    </w:pPr>
    <w:rPr>
      <w:lang w:val="en-GB"/>
    </w:rPr>
  </w:style>
  <w:style w:type="character" w:customStyle="1" w:styleId="CitaviBibliographySubheading4Zchn">
    <w:name w:val="Citavi Bibliography Subheading 4 Zchn"/>
    <w:basedOn w:val="DefaultParagraphFont"/>
    <w:link w:val="CitaviBibliographySubheading4"/>
    <w:rsid w:val="00276357"/>
    <w:rPr>
      <w:color w:val="666666"/>
      <w:lang w:val="en-GB"/>
    </w:rPr>
  </w:style>
  <w:style w:type="paragraph" w:customStyle="1" w:styleId="CitaviBibliographySubheading5">
    <w:name w:val="Citavi Bibliography Subheading 5"/>
    <w:basedOn w:val="Heading6"/>
    <w:link w:val="CitaviBibliographySubheading5Zchn"/>
    <w:rsid w:val="00276357"/>
    <w:pPr>
      <w:outlineLvl w:val="9"/>
    </w:pPr>
    <w:rPr>
      <w:lang w:val="en-GB"/>
    </w:rPr>
  </w:style>
  <w:style w:type="character" w:customStyle="1" w:styleId="CitaviBibliographySubheading5Zchn">
    <w:name w:val="Citavi Bibliography Subheading 5 Zchn"/>
    <w:basedOn w:val="DefaultParagraphFont"/>
    <w:link w:val="CitaviBibliographySubheading5"/>
    <w:rsid w:val="00276357"/>
    <w:rPr>
      <w:i/>
      <w:color w:val="666666"/>
      <w:lang w:val="en-GB"/>
    </w:rPr>
  </w:style>
  <w:style w:type="paragraph" w:customStyle="1" w:styleId="CitaviBibliographySubheading6">
    <w:name w:val="Citavi Bibliography Subheading 6"/>
    <w:basedOn w:val="Heading7"/>
    <w:link w:val="CitaviBibliographySubheading6Zchn"/>
    <w:rsid w:val="00276357"/>
    <w:pPr>
      <w:outlineLvl w:val="9"/>
    </w:pPr>
    <w:rPr>
      <w:lang w:val="en-GB"/>
    </w:rPr>
  </w:style>
  <w:style w:type="character" w:customStyle="1" w:styleId="CitaviBibliographySubheading6Zchn">
    <w:name w:val="Citavi Bibliography Subheading 6 Zchn"/>
    <w:basedOn w:val="DefaultParagraphFont"/>
    <w:link w:val="CitaviBibliographySubheading6"/>
    <w:rsid w:val="00276357"/>
    <w:rPr>
      <w:rFonts w:asciiTheme="majorHAnsi" w:eastAsiaTheme="majorEastAsia" w:hAnsiTheme="majorHAnsi" w:cstheme="majorBidi"/>
      <w:i/>
      <w:iCs/>
      <w:color w:val="243F60" w:themeColor="accent1" w:themeShade="7F"/>
      <w:lang w:val="en-GB"/>
    </w:rPr>
  </w:style>
  <w:style w:type="character" w:customStyle="1" w:styleId="Heading7Char">
    <w:name w:val="Heading 7 Char"/>
    <w:basedOn w:val="DefaultParagraphFont"/>
    <w:link w:val="Heading7"/>
    <w:uiPriority w:val="9"/>
    <w:semiHidden/>
    <w:rsid w:val="00276357"/>
    <w:rPr>
      <w:rFonts w:asciiTheme="majorHAnsi" w:eastAsiaTheme="majorEastAsia" w:hAnsiTheme="majorHAnsi" w:cstheme="majorBidi"/>
      <w:i/>
      <w:iCs/>
      <w:color w:val="243F60" w:themeColor="accent1" w:themeShade="7F"/>
    </w:rPr>
  </w:style>
  <w:style w:type="paragraph" w:customStyle="1" w:styleId="CitaviBibliographySubheading7">
    <w:name w:val="Citavi Bibliography Subheading 7"/>
    <w:basedOn w:val="Heading8"/>
    <w:link w:val="CitaviBibliographySubheading7Zchn"/>
    <w:rsid w:val="00276357"/>
    <w:pPr>
      <w:outlineLvl w:val="9"/>
    </w:pPr>
    <w:rPr>
      <w:lang w:val="en-GB"/>
    </w:rPr>
  </w:style>
  <w:style w:type="character" w:customStyle="1" w:styleId="CitaviBibliographySubheading7Zchn">
    <w:name w:val="Citavi Bibliography Subheading 7 Zchn"/>
    <w:basedOn w:val="DefaultParagraphFont"/>
    <w:link w:val="CitaviBibliographySubheading7"/>
    <w:rsid w:val="00276357"/>
    <w:rPr>
      <w:rFonts w:asciiTheme="majorHAnsi" w:eastAsiaTheme="majorEastAsia" w:hAnsiTheme="majorHAnsi" w:cstheme="majorBidi"/>
      <w:color w:val="272727" w:themeColor="text1" w:themeTint="D8"/>
      <w:sz w:val="21"/>
      <w:szCs w:val="21"/>
      <w:lang w:val="en-GB"/>
    </w:rPr>
  </w:style>
  <w:style w:type="character" w:customStyle="1" w:styleId="Heading8Char">
    <w:name w:val="Heading 8 Char"/>
    <w:basedOn w:val="DefaultParagraphFont"/>
    <w:link w:val="Heading8"/>
    <w:uiPriority w:val="9"/>
    <w:semiHidden/>
    <w:rsid w:val="00276357"/>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Heading9"/>
    <w:link w:val="CitaviBibliographySubheading8Zchn"/>
    <w:rsid w:val="00276357"/>
    <w:pPr>
      <w:outlineLvl w:val="9"/>
    </w:pPr>
    <w:rPr>
      <w:lang w:val="en-GB"/>
    </w:rPr>
  </w:style>
  <w:style w:type="character" w:customStyle="1" w:styleId="CitaviBibliographySubheading8Zchn">
    <w:name w:val="Citavi Bibliography Subheading 8 Zchn"/>
    <w:basedOn w:val="DefaultParagraphFont"/>
    <w:link w:val="CitaviBibliographySubheading8"/>
    <w:rsid w:val="00276357"/>
    <w:rPr>
      <w:rFonts w:asciiTheme="majorHAnsi" w:eastAsiaTheme="majorEastAsia" w:hAnsiTheme="majorHAnsi" w:cstheme="majorBidi"/>
      <w:i/>
      <w:iCs/>
      <w:color w:val="272727" w:themeColor="text1" w:themeTint="D8"/>
      <w:sz w:val="21"/>
      <w:szCs w:val="21"/>
      <w:lang w:val="en-GB"/>
    </w:rPr>
  </w:style>
  <w:style w:type="character" w:customStyle="1" w:styleId="Heading9Char">
    <w:name w:val="Heading 9 Char"/>
    <w:basedOn w:val="DefaultParagraphFont"/>
    <w:link w:val="Heading9"/>
    <w:uiPriority w:val="9"/>
    <w:semiHidden/>
    <w:rsid w:val="00276357"/>
    <w:rPr>
      <w:rFonts w:asciiTheme="majorHAnsi" w:eastAsiaTheme="majorEastAsia" w:hAnsiTheme="majorHAnsi" w:cstheme="majorBidi"/>
      <w:i/>
      <w:iCs/>
      <w:color w:val="272727" w:themeColor="text1" w:themeTint="D8"/>
      <w:sz w:val="21"/>
      <w:szCs w:val="21"/>
    </w:rPr>
  </w:style>
  <w:style w:type="paragraph" w:customStyle="1" w:styleId="berschrift1BCP">
    <w:name w:val="Überschrift 1_BCP"/>
    <w:basedOn w:val="Heading1"/>
    <w:link w:val="berschrift1BCPZchn"/>
    <w:qFormat/>
    <w:rsid w:val="006E321D"/>
    <w:pPr>
      <w:spacing w:before="720" w:after="240"/>
    </w:pPr>
    <w:rPr>
      <w:lang w:val="en-GB"/>
    </w:rPr>
  </w:style>
  <w:style w:type="paragraph" w:customStyle="1" w:styleId="berschrift2BCP">
    <w:name w:val="Überschrift 2_BCP"/>
    <w:basedOn w:val="Heading2"/>
    <w:link w:val="berschrift2BCPZchn"/>
    <w:qFormat/>
    <w:rsid w:val="00236AA1"/>
    <w:pPr>
      <w:spacing w:before="360"/>
    </w:pPr>
    <w:rPr>
      <w:lang w:val="en-GB"/>
    </w:rPr>
  </w:style>
  <w:style w:type="character" w:customStyle="1" w:styleId="Heading1Char">
    <w:name w:val="Heading 1 Char"/>
    <w:basedOn w:val="DefaultParagraphFont"/>
    <w:link w:val="Heading1"/>
    <w:rsid w:val="00720B61"/>
    <w:rPr>
      <w:sz w:val="32"/>
      <w:szCs w:val="32"/>
    </w:rPr>
  </w:style>
  <w:style w:type="character" w:customStyle="1" w:styleId="berschrift1BCPZchn">
    <w:name w:val="Überschrift 1_BCP Zchn"/>
    <w:basedOn w:val="Heading1Char"/>
    <w:link w:val="berschrift1BCP"/>
    <w:rsid w:val="006E321D"/>
    <w:rPr>
      <w:sz w:val="32"/>
      <w:szCs w:val="32"/>
      <w:lang w:val="en-GB"/>
    </w:rPr>
  </w:style>
  <w:style w:type="paragraph" w:customStyle="1" w:styleId="Figurecaption">
    <w:name w:val="Figure caption"/>
    <w:basedOn w:val="Normal"/>
    <w:link w:val="FigurecaptionZchn"/>
    <w:qFormat/>
    <w:rsid w:val="00B76EF2"/>
    <w:pPr>
      <w:spacing w:before="240" w:after="360"/>
    </w:pPr>
    <w:rPr>
      <w:sz w:val="18"/>
      <w:szCs w:val="18"/>
      <w:lang w:val="en-GB"/>
    </w:rPr>
  </w:style>
  <w:style w:type="character" w:customStyle="1" w:styleId="Heading2Char">
    <w:name w:val="Heading 2 Char"/>
    <w:basedOn w:val="DefaultParagraphFont"/>
    <w:link w:val="Heading2"/>
    <w:rsid w:val="00720B61"/>
    <w:rPr>
      <w:sz w:val="28"/>
      <w:szCs w:val="28"/>
    </w:rPr>
  </w:style>
  <w:style w:type="character" w:customStyle="1" w:styleId="berschrift2BCPZchn">
    <w:name w:val="Überschrift 2_BCP Zchn"/>
    <w:basedOn w:val="Heading2Char"/>
    <w:link w:val="berschrift2BCP"/>
    <w:rsid w:val="00236AA1"/>
    <w:rPr>
      <w:sz w:val="28"/>
      <w:szCs w:val="28"/>
      <w:lang w:val="en-GB"/>
    </w:rPr>
  </w:style>
  <w:style w:type="paragraph" w:styleId="TOC1">
    <w:name w:val="toc 1"/>
    <w:basedOn w:val="Normal"/>
    <w:next w:val="Normal"/>
    <w:autoRedefine/>
    <w:uiPriority w:val="39"/>
    <w:unhideWhenUsed/>
    <w:rsid w:val="00C41F51"/>
    <w:pPr>
      <w:spacing w:before="120" w:after="120"/>
      <w:jc w:val="left"/>
    </w:pPr>
    <w:rPr>
      <w:rFonts w:asciiTheme="minorHAnsi" w:hAnsiTheme="minorHAnsi"/>
      <w:b/>
      <w:bCs/>
      <w:caps/>
      <w:sz w:val="20"/>
      <w:szCs w:val="20"/>
    </w:rPr>
  </w:style>
  <w:style w:type="character" w:customStyle="1" w:styleId="FigurecaptionZchn">
    <w:name w:val="Figure caption Zchn"/>
    <w:basedOn w:val="DefaultParagraphFont"/>
    <w:link w:val="Figurecaption"/>
    <w:rsid w:val="00B76EF2"/>
    <w:rPr>
      <w:sz w:val="18"/>
      <w:szCs w:val="18"/>
      <w:lang w:val="en-GB"/>
    </w:rPr>
  </w:style>
  <w:style w:type="paragraph" w:styleId="TOC2">
    <w:name w:val="toc 2"/>
    <w:basedOn w:val="Normal"/>
    <w:next w:val="Normal"/>
    <w:autoRedefine/>
    <w:uiPriority w:val="39"/>
    <w:unhideWhenUsed/>
    <w:rsid w:val="00C41F51"/>
    <w:pPr>
      <w:spacing w:after="0"/>
      <w:ind w:left="220"/>
      <w:jc w:val="left"/>
    </w:pPr>
    <w:rPr>
      <w:rFonts w:asciiTheme="minorHAnsi" w:hAnsiTheme="minorHAnsi"/>
      <w:smallCaps/>
      <w:sz w:val="20"/>
      <w:szCs w:val="20"/>
    </w:rPr>
  </w:style>
  <w:style w:type="paragraph" w:styleId="TOC3">
    <w:name w:val="toc 3"/>
    <w:basedOn w:val="Normal"/>
    <w:next w:val="Normal"/>
    <w:autoRedefine/>
    <w:uiPriority w:val="39"/>
    <w:unhideWhenUsed/>
    <w:rsid w:val="00C41F51"/>
    <w:pPr>
      <w:spacing w:after="0"/>
      <w:ind w:left="440"/>
      <w:jc w:val="left"/>
    </w:pPr>
    <w:rPr>
      <w:rFonts w:asciiTheme="minorHAnsi" w:hAnsiTheme="minorHAnsi"/>
      <w:i/>
      <w:iCs/>
      <w:sz w:val="20"/>
      <w:szCs w:val="20"/>
    </w:rPr>
  </w:style>
  <w:style w:type="character" w:styleId="Hyperlink">
    <w:name w:val="Hyperlink"/>
    <w:basedOn w:val="DefaultParagraphFont"/>
    <w:uiPriority w:val="99"/>
    <w:unhideWhenUsed/>
    <w:rsid w:val="00C41F51"/>
    <w:rPr>
      <w:color w:val="0000FF" w:themeColor="hyperlink"/>
      <w:u w:val="single"/>
    </w:rPr>
  </w:style>
  <w:style w:type="paragraph" w:styleId="ListParagraph">
    <w:name w:val="List Paragraph"/>
    <w:basedOn w:val="Normal"/>
    <w:uiPriority w:val="34"/>
    <w:qFormat/>
    <w:rsid w:val="0032305D"/>
    <w:pPr>
      <w:ind w:left="720"/>
      <w:contextualSpacing/>
    </w:pPr>
  </w:style>
  <w:style w:type="paragraph" w:styleId="FootnoteText">
    <w:name w:val="footnote text"/>
    <w:basedOn w:val="Normal"/>
    <w:link w:val="FootnoteTextChar"/>
    <w:uiPriority w:val="99"/>
    <w:semiHidden/>
    <w:unhideWhenUsed/>
    <w:rsid w:val="00BA191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A1911"/>
    <w:rPr>
      <w:sz w:val="20"/>
      <w:szCs w:val="20"/>
    </w:rPr>
  </w:style>
  <w:style w:type="character" w:styleId="FootnoteReference">
    <w:name w:val="footnote reference"/>
    <w:basedOn w:val="DefaultParagraphFont"/>
    <w:uiPriority w:val="99"/>
    <w:rsid w:val="00BA1911"/>
    <w:rPr>
      <w:vertAlign w:val="superscript"/>
    </w:rPr>
  </w:style>
  <w:style w:type="paragraph" w:styleId="Caption">
    <w:name w:val="caption"/>
    <w:basedOn w:val="Normal"/>
    <w:next w:val="Normal"/>
    <w:uiPriority w:val="35"/>
    <w:unhideWhenUsed/>
    <w:qFormat/>
    <w:rsid w:val="00803472"/>
    <w:pPr>
      <w:spacing w:after="200" w:line="240" w:lineRule="auto"/>
    </w:pPr>
    <w:rPr>
      <w:i/>
      <w:iCs/>
      <w:color w:val="1F497D" w:themeColor="text2"/>
      <w:sz w:val="18"/>
      <w:szCs w:val="18"/>
    </w:rPr>
  </w:style>
  <w:style w:type="character" w:customStyle="1" w:styleId="ng-binding">
    <w:name w:val="ng-binding"/>
    <w:basedOn w:val="DefaultParagraphFont"/>
    <w:rsid w:val="009D6596"/>
  </w:style>
  <w:style w:type="paragraph" w:styleId="NoSpacing">
    <w:name w:val="No Spacing"/>
    <w:uiPriority w:val="1"/>
    <w:qFormat/>
    <w:rsid w:val="00624215"/>
    <w:pPr>
      <w:spacing w:after="0" w:line="240" w:lineRule="auto"/>
    </w:pPr>
  </w:style>
  <w:style w:type="paragraph" w:customStyle="1" w:styleId="StandardBCP">
    <w:name w:val="Standard_BCP"/>
    <w:basedOn w:val="Normal"/>
    <w:link w:val="StandardBCPZchn"/>
    <w:qFormat/>
    <w:rsid w:val="00E44D42"/>
    <w:rPr>
      <w:lang w:val="en-GB"/>
    </w:rPr>
  </w:style>
  <w:style w:type="character" w:customStyle="1" w:styleId="StandardBCPZchn">
    <w:name w:val="Standard_BCP Zchn"/>
    <w:basedOn w:val="DefaultParagraphFont"/>
    <w:link w:val="StandardBCP"/>
    <w:rsid w:val="00E44D42"/>
    <w:rPr>
      <w:lang w:val="en-GB"/>
    </w:rPr>
  </w:style>
  <w:style w:type="character" w:styleId="FollowedHyperlink">
    <w:name w:val="FollowedHyperlink"/>
    <w:basedOn w:val="DefaultParagraphFont"/>
    <w:uiPriority w:val="99"/>
    <w:semiHidden/>
    <w:unhideWhenUsed/>
    <w:rsid w:val="007D5F8F"/>
    <w:rPr>
      <w:color w:val="800080" w:themeColor="followedHyperlink"/>
      <w:u w:val="single"/>
    </w:rPr>
  </w:style>
  <w:style w:type="table" w:styleId="TableGrid">
    <w:name w:val="Table Grid"/>
    <w:basedOn w:val="TableNormal"/>
    <w:uiPriority w:val="39"/>
    <w:rsid w:val="005564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96205B"/>
    <w:pPr>
      <w:spacing w:after="0"/>
      <w:ind w:left="660"/>
      <w:jc w:val="left"/>
    </w:pPr>
    <w:rPr>
      <w:rFonts w:asciiTheme="minorHAnsi" w:hAnsiTheme="minorHAnsi"/>
      <w:sz w:val="18"/>
      <w:szCs w:val="18"/>
    </w:rPr>
  </w:style>
  <w:style w:type="paragraph" w:styleId="TOC5">
    <w:name w:val="toc 5"/>
    <w:basedOn w:val="Normal"/>
    <w:next w:val="Normal"/>
    <w:autoRedefine/>
    <w:uiPriority w:val="39"/>
    <w:unhideWhenUsed/>
    <w:rsid w:val="0096205B"/>
    <w:pPr>
      <w:spacing w:after="0"/>
      <w:ind w:left="880"/>
      <w:jc w:val="left"/>
    </w:pPr>
    <w:rPr>
      <w:rFonts w:asciiTheme="minorHAnsi" w:hAnsiTheme="minorHAnsi"/>
      <w:sz w:val="18"/>
      <w:szCs w:val="18"/>
    </w:rPr>
  </w:style>
  <w:style w:type="paragraph" w:styleId="TOC6">
    <w:name w:val="toc 6"/>
    <w:basedOn w:val="Normal"/>
    <w:next w:val="Normal"/>
    <w:autoRedefine/>
    <w:uiPriority w:val="39"/>
    <w:unhideWhenUsed/>
    <w:rsid w:val="0096205B"/>
    <w:pPr>
      <w:spacing w:after="0"/>
      <w:ind w:left="1100"/>
      <w:jc w:val="left"/>
    </w:pPr>
    <w:rPr>
      <w:rFonts w:asciiTheme="minorHAnsi" w:hAnsiTheme="minorHAnsi"/>
      <w:sz w:val="18"/>
      <w:szCs w:val="18"/>
    </w:rPr>
  </w:style>
  <w:style w:type="paragraph" w:styleId="TOC7">
    <w:name w:val="toc 7"/>
    <w:basedOn w:val="Normal"/>
    <w:next w:val="Normal"/>
    <w:autoRedefine/>
    <w:uiPriority w:val="39"/>
    <w:unhideWhenUsed/>
    <w:rsid w:val="0096205B"/>
    <w:pPr>
      <w:spacing w:after="0"/>
      <w:ind w:left="1320"/>
      <w:jc w:val="left"/>
    </w:pPr>
    <w:rPr>
      <w:rFonts w:asciiTheme="minorHAnsi" w:hAnsiTheme="minorHAnsi"/>
      <w:sz w:val="18"/>
      <w:szCs w:val="18"/>
    </w:rPr>
  </w:style>
  <w:style w:type="paragraph" w:styleId="TOC8">
    <w:name w:val="toc 8"/>
    <w:basedOn w:val="Normal"/>
    <w:next w:val="Normal"/>
    <w:autoRedefine/>
    <w:uiPriority w:val="39"/>
    <w:unhideWhenUsed/>
    <w:rsid w:val="0096205B"/>
    <w:pPr>
      <w:spacing w:after="0"/>
      <w:ind w:left="1540"/>
      <w:jc w:val="left"/>
    </w:pPr>
    <w:rPr>
      <w:rFonts w:asciiTheme="minorHAnsi" w:hAnsiTheme="minorHAnsi"/>
      <w:sz w:val="18"/>
      <w:szCs w:val="18"/>
    </w:rPr>
  </w:style>
  <w:style w:type="paragraph" w:styleId="TOC9">
    <w:name w:val="toc 9"/>
    <w:basedOn w:val="Normal"/>
    <w:next w:val="Normal"/>
    <w:autoRedefine/>
    <w:uiPriority w:val="39"/>
    <w:unhideWhenUsed/>
    <w:rsid w:val="0096205B"/>
    <w:pPr>
      <w:spacing w:after="0"/>
      <w:ind w:left="1760"/>
      <w:jc w:val="left"/>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386936">
      <w:bodyDiv w:val="1"/>
      <w:marLeft w:val="0"/>
      <w:marRight w:val="0"/>
      <w:marTop w:val="0"/>
      <w:marBottom w:val="0"/>
      <w:divBdr>
        <w:top w:val="none" w:sz="0" w:space="0" w:color="auto"/>
        <w:left w:val="none" w:sz="0" w:space="0" w:color="auto"/>
        <w:bottom w:val="none" w:sz="0" w:space="0" w:color="auto"/>
        <w:right w:val="none" w:sz="0" w:space="0" w:color="auto"/>
      </w:divBdr>
      <w:divsChild>
        <w:div w:id="40986261">
          <w:marLeft w:val="0"/>
          <w:marRight w:val="0"/>
          <w:marTop w:val="0"/>
          <w:marBottom w:val="0"/>
          <w:divBdr>
            <w:top w:val="none" w:sz="0" w:space="0" w:color="auto"/>
            <w:left w:val="none" w:sz="0" w:space="0" w:color="auto"/>
            <w:bottom w:val="none" w:sz="0" w:space="0" w:color="auto"/>
            <w:right w:val="none" w:sz="0" w:space="0" w:color="auto"/>
          </w:divBdr>
          <w:divsChild>
            <w:div w:id="20322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24157">
      <w:bodyDiv w:val="1"/>
      <w:marLeft w:val="0"/>
      <w:marRight w:val="0"/>
      <w:marTop w:val="0"/>
      <w:marBottom w:val="0"/>
      <w:divBdr>
        <w:top w:val="none" w:sz="0" w:space="0" w:color="auto"/>
        <w:left w:val="none" w:sz="0" w:space="0" w:color="auto"/>
        <w:bottom w:val="none" w:sz="0" w:space="0" w:color="auto"/>
        <w:right w:val="none" w:sz="0" w:space="0" w:color="auto"/>
      </w:divBdr>
      <w:divsChild>
        <w:div w:id="538668467">
          <w:marLeft w:val="0"/>
          <w:marRight w:val="0"/>
          <w:marTop w:val="0"/>
          <w:marBottom w:val="0"/>
          <w:divBdr>
            <w:top w:val="none" w:sz="0" w:space="0" w:color="auto"/>
            <w:left w:val="none" w:sz="0" w:space="0" w:color="auto"/>
            <w:bottom w:val="none" w:sz="0" w:space="0" w:color="auto"/>
            <w:right w:val="none" w:sz="0" w:space="0" w:color="auto"/>
          </w:divBdr>
        </w:div>
      </w:divsChild>
    </w:div>
    <w:div w:id="50690860">
      <w:bodyDiv w:val="1"/>
      <w:marLeft w:val="0"/>
      <w:marRight w:val="0"/>
      <w:marTop w:val="0"/>
      <w:marBottom w:val="0"/>
      <w:divBdr>
        <w:top w:val="none" w:sz="0" w:space="0" w:color="auto"/>
        <w:left w:val="none" w:sz="0" w:space="0" w:color="auto"/>
        <w:bottom w:val="none" w:sz="0" w:space="0" w:color="auto"/>
        <w:right w:val="none" w:sz="0" w:space="0" w:color="auto"/>
      </w:divBdr>
      <w:divsChild>
        <w:div w:id="2101947495">
          <w:marLeft w:val="0"/>
          <w:marRight w:val="0"/>
          <w:marTop w:val="0"/>
          <w:marBottom w:val="0"/>
          <w:divBdr>
            <w:top w:val="none" w:sz="0" w:space="0" w:color="auto"/>
            <w:left w:val="none" w:sz="0" w:space="0" w:color="auto"/>
            <w:bottom w:val="none" w:sz="0" w:space="0" w:color="auto"/>
            <w:right w:val="none" w:sz="0" w:space="0" w:color="auto"/>
          </w:divBdr>
        </w:div>
      </w:divsChild>
    </w:div>
    <w:div w:id="88434036">
      <w:bodyDiv w:val="1"/>
      <w:marLeft w:val="0"/>
      <w:marRight w:val="0"/>
      <w:marTop w:val="0"/>
      <w:marBottom w:val="0"/>
      <w:divBdr>
        <w:top w:val="none" w:sz="0" w:space="0" w:color="auto"/>
        <w:left w:val="none" w:sz="0" w:space="0" w:color="auto"/>
        <w:bottom w:val="none" w:sz="0" w:space="0" w:color="auto"/>
        <w:right w:val="none" w:sz="0" w:space="0" w:color="auto"/>
      </w:divBdr>
      <w:divsChild>
        <w:div w:id="669217600">
          <w:marLeft w:val="0"/>
          <w:marRight w:val="0"/>
          <w:marTop w:val="0"/>
          <w:marBottom w:val="0"/>
          <w:divBdr>
            <w:top w:val="none" w:sz="0" w:space="0" w:color="auto"/>
            <w:left w:val="none" w:sz="0" w:space="0" w:color="auto"/>
            <w:bottom w:val="none" w:sz="0" w:space="0" w:color="auto"/>
            <w:right w:val="none" w:sz="0" w:space="0" w:color="auto"/>
          </w:divBdr>
        </w:div>
      </w:divsChild>
    </w:div>
    <w:div w:id="130632959">
      <w:bodyDiv w:val="1"/>
      <w:marLeft w:val="0"/>
      <w:marRight w:val="0"/>
      <w:marTop w:val="0"/>
      <w:marBottom w:val="0"/>
      <w:divBdr>
        <w:top w:val="none" w:sz="0" w:space="0" w:color="auto"/>
        <w:left w:val="none" w:sz="0" w:space="0" w:color="auto"/>
        <w:bottom w:val="none" w:sz="0" w:space="0" w:color="auto"/>
        <w:right w:val="none" w:sz="0" w:space="0" w:color="auto"/>
      </w:divBdr>
      <w:divsChild>
        <w:div w:id="632753500">
          <w:marLeft w:val="0"/>
          <w:marRight w:val="0"/>
          <w:marTop w:val="0"/>
          <w:marBottom w:val="0"/>
          <w:divBdr>
            <w:top w:val="none" w:sz="0" w:space="0" w:color="auto"/>
            <w:left w:val="none" w:sz="0" w:space="0" w:color="auto"/>
            <w:bottom w:val="none" w:sz="0" w:space="0" w:color="auto"/>
            <w:right w:val="none" w:sz="0" w:space="0" w:color="auto"/>
          </w:divBdr>
        </w:div>
      </w:divsChild>
    </w:div>
    <w:div w:id="335036095">
      <w:bodyDiv w:val="1"/>
      <w:marLeft w:val="0"/>
      <w:marRight w:val="0"/>
      <w:marTop w:val="0"/>
      <w:marBottom w:val="0"/>
      <w:divBdr>
        <w:top w:val="none" w:sz="0" w:space="0" w:color="auto"/>
        <w:left w:val="none" w:sz="0" w:space="0" w:color="auto"/>
        <w:bottom w:val="none" w:sz="0" w:space="0" w:color="auto"/>
        <w:right w:val="none" w:sz="0" w:space="0" w:color="auto"/>
      </w:divBdr>
    </w:div>
    <w:div w:id="439030364">
      <w:bodyDiv w:val="1"/>
      <w:marLeft w:val="0"/>
      <w:marRight w:val="0"/>
      <w:marTop w:val="0"/>
      <w:marBottom w:val="0"/>
      <w:divBdr>
        <w:top w:val="none" w:sz="0" w:space="0" w:color="auto"/>
        <w:left w:val="none" w:sz="0" w:space="0" w:color="auto"/>
        <w:bottom w:val="none" w:sz="0" w:space="0" w:color="auto"/>
        <w:right w:val="none" w:sz="0" w:space="0" w:color="auto"/>
      </w:divBdr>
    </w:div>
    <w:div w:id="625889837">
      <w:bodyDiv w:val="1"/>
      <w:marLeft w:val="0"/>
      <w:marRight w:val="0"/>
      <w:marTop w:val="0"/>
      <w:marBottom w:val="0"/>
      <w:divBdr>
        <w:top w:val="none" w:sz="0" w:space="0" w:color="auto"/>
        <w:left w:val="none" w:sz="0" w:space="0" w:color="auto"/>
        <w:bottom w:val="none" w:sz="0" w:space="0" w:color="auto"/>
        <w:right w:val="none" w:sz="0" w:space="0" w:color="auto"/>
      </w:divBdr>
    </w:div>
    <w:div w:id="711078906">
      <w:bodyDiv w:val="1"/>
      <w:marLeft w:val="0"/>
      <w:marRight w:val="0"/>
      <w:marTop w:val="0"/>
      <w:marBottom w:val="0"/>
      <w:divBdr>
        <w:top w:val="none" w:sz="0" w:space="0" w:color="auto"/>
        <w:left w:val="none" w:sz="0" w:space="0" w:color="auto"/>
        <w:bottom w:val="none" w:sz="0" w:space="0" w:color="auto"/>
        <w:right w:val="none" w:sz="0" w:space="0" w:color="auto"/>
      </w:divBdr>
      <w:divsChild>
        <w:div w:id="848446857">
          <w:marLeft w:val="0"/>
          <w:marRight w:val="0"/>
          <w:marTop w:val="0"/>
          <w:marBottom w:val="0"/>
          <w:divBdr>
            <w:top w:val="none" w:sz="0" w:space="0" w:color="auto"/>
            <w:left w:val="none" w:sz="0" w:space="0" w:color="auto"/>
            <w:bottom w:val="none" w:sz="0" w:space="0" w:color="auto"/>
            <w:right w:val="none" w:sz="0" w:space="0" w:color="auto"/>
          </w:divBdr>
        </w:div>
      </w:divsChild>
    </w:div>
    <w:div w:id="716046920">
      <w:bodyDiv w:val="1"/>
      <w:marLeft w:val="0"/>
      <w:marRight w:val="0"/>
      <w:marTop w:val="0"/>
      <w:marBottom w:val="0"/>
      <w:divBdr>
        <w:top w:val="none" w:sz="0" w:space="0" w:color="auto"/>
        <w:left w:val="none" w:sz="0" w:space="0" w:color="auto"/>
        <w:bottom w:val="none" w:sz="0" w:space="0" w:color="auto"/>
        <w:right w:val="none" w:sz="0" w:space="0" w:color="auto"/>
      </w:divBdr>
      <w:divsChild>
        <w:div w:id="2010328375">
          <w:marLeft w:val="0"/>
          <w:marRight w:val="0"/>
          <w:marTop w:val="0"/>
          <w:marBottom w:val="0"/>
          <w:divBdr>
            <w:top w:val="none" w:sz="0" w:space="0" w:color="auto"/>
            <w:left w:val="none" w:sz="0" w:space="0" w:color="auto"/>
            <w:bottom w:val="none" w:sz="0" w:space="0" w:color="auto"/>
            <w:right w:val="none" w:sz="0" w:space="0" w:color="auto"/>
          </w:divBdr>
        </w:div>
      </w:divsChild>
    </w:div>
    <w:div w:id="769007520">
      <w:bodyDiv w:val="1"/>
      <w:marLeft w:val="0"/>
      <w:marRight w:val="0"/>
      <w:marTop w:val="0"/>
      <w:marBottom w:val="0"/>
      <w:divBdr>
        <w:top w:val="none" w:sz="0" w:space="0" w:color="auto"/>
        <w:left w:val="none" w:sz="0" w:space="0" w:color="auto"/>
        <w:bottom w:val="none" w:sz="0" w:space="0" w:color="auto"/>
        <w:right w:val="none" w:sz="0" w:space="0" w:color="auto"/>
      </w:divBdr>
    </w:div>
    <w:div w:id="821193906">
      <w:bodyDiv w:val="1"/>
      <w:marLeft w:val="0"/>
      <w:marRight w:val="0"/>
      <w:marTop w:val="0"/>
      <w:marBottom w:val="0"/>
      <w:divBdr>
        <w:top w:val="none" w:sz="0" w:space="0" w:color="auto"/>
        <w:left w:val="none" w:sz="0" w:space="0" w:color="auto"/>
        <w:bottom w:val="none" w:sz="0" w:space="0" w:color="auto"/>
        <w:right w:val="none" w:sz="0" w:space="0" w:color="auto"/>
      </w:divBdr>
      <w:divsChild>
        <w:div w:id="1683513385">
          <w:marLeft w:val="0"/>
          <w:marRight w:val="0"/>
          <w:marTop w:val="0"/>
          <w:marBottom w:val="0"/>
          <w:divBdr>
            <w:top w:val="none" w:sz="0" w:space="0" w:color="auto"/>
            <w:left w:val="none" w:sz="0" w:space="0" w:color="auto"/>
            <w:bottom w:val="none" w:sz="0" w:space="0" w:color="auto"/>
            <w:right w:val="none" w:sz="0" w:space="0" w:color="auto"/>
          </w:divBdr>
        </w:div>
      </w:divsChild>
    </w:div>
    <w:div w:id="939489033">
      <w:bodyDiv w:val="1"/>
      <w:marLeft w:val="0"/>
      <w:marRight w:val="0"/>
      <w:marTop w:val="0"/>
      <w:marBottom w:val="0"/>
      <w:divBdr>
        <w:top w:val="none" w:sz="0" w:space="0" w:color="auto"/>
        <w:left w:val="none" w:sz="0" w:space="0" w:color="auto"/>
        <w:bottom w:val="none" w:sz="0" w:space="0" w:color="auto"/>
        <w:right w:val="none" w:sz="0" w:space="0" w:color="auto"/>
      </w:divBdr>
    </w:div>
    <w:div w:id="945774166">
      <w:bodyDiv w:val="1"/>
      <w:marLeft w:val="0"/>
      <w:marRight w:val="0"/>
      <w:marTop w:val="0"/>
      <w:marBottom w:val="0"/>
      <w:divBdr>
        <w:top w:val="none" w:sz="0" w:space="0" w:color="auto"/>
        <w:left w:val="none" w:sz="0" w:space="0" w:color="auto"/>
        <w:bottom w:val="none" w:sz="0" w:space="0" w:color="auto"/>
        <w:right w:val="none" w:sz="0" w:space="0" w:color="auto"/>
      </w:divBdr>
      <w:divsChild>
        <w:div w:id="952442230">
          <w:marLeft w:val="0"/>
          <w:marRight w:val="0"/>
          <w:marTop w:val="0"/>
          <w:marBottom w:val="0"/>
          <w:divBdr>
            <w:top w:val="none" w:sz="0" w:space="0" w:color="auto"/>
            <w:left w:val="none" w:sz="0" w:space="0" w:color="auto"/>
            <w:bottom w:val="none" w:sz="0" w:space="0" w:color="auto"/>
            <w:right w:val="none" w:sz="0" w:space="0" w:color="auto"/>
          </w:divBdr>
        </w:div>
      </w:divsChild>
    </w:div>
    <w:div w:id="1033576482">
      <w:bodyDiv w:val="1"/>
      <w:marLeft w:val="0"/>
      <w:marRight w:val="0"/>
      <w:marTop w:val="0"/>
      <w:marBottom w:val="0"/>
      <w:divBdr>
        <w:top w:val="none" w:sz="0" w:space="0" w:color="auto"/>
        <w:left w:val="none" w:sz="0" w:space="0" w:color="auto"/>
        <w:bottom w:val="none" w:sz="0" w:space="0" w:color="auto"/>
        <w:right w:val="none" w:sz="0" w:space="0" w:color="auto"/>
      </w:divBdr>
      <w:divsChild>
        <w:div w:id="1642155318">
          <w:marLeft w:val="0"/>
          <w:marRight w:val="0"/>
          <w:marTop w:val="0"/>
          <w:marBottom w:val="0"/>
          <w:divBdr>
            <w:top w:val="none" w:sz="0" w:space="0" w:color="auto"/>
            <w:left w:val="none" w:sz="0" w:space="0" w:color="auto"/>
            <w:bottom w:val="none" w:sz="0" w:space="0" w:color="auto"/>
            <w:right w:val="none" w:sz="0" w:space="0" w:color="auto"/>
          </w:divBdr>
        </w:div>
      </w:divsChild>
    </w:div>
    <w:div w:id="1073968866">
      <w:bodyDiv w:val="1"/>
      <w:marLeft w:val="0"/>
      <w:marRight w:val="0"/>
      <w:marTop w:val="0"/>
      <w:marBottom w:val="0"/>
      <w:divBdr>
        <w:top w:val="none" w:sz="0" w:space="0" w:color="auto"/>
        <w:left w:val="none" w:sz="0" w:space="0" w:color="auto"/>
        <w:bottom w:val="none" w:sz="0" w:space="0" w:color="auto"/>
        <w:right w:val="none" w:sz="0" w:space="0" w:color="auto"/>
      </w:divBdr>
    </w:div>
    <w:div w:id="1082946737">
      <w:bodyDiv w:val="1"/>
      <w:marLeft w:val="0"/>
      <w:marRight w:val="0"/>
      <w:marTop w:val="0"/>
      <w:marBottom w:val="0"/>
      <w:divBdr>
        <w:top w:val="none" w:sz="0" w:space="0" w:color="auto"/>
        <w:left w:val="none" w:sz="0" w:space="0" w:color="auto"/>
        <w:bottom w:val="none" w:sz="0" w:space="0" w:color="auto"/>
        <w:right w:val="none" w:sz="0" w:space="0" w:color="auto"/>
      </w:divBdr>
      <w:divsChild>
        <w:div w:id="1557861149">
          <w:marLeft w:val="0"/>
          <w:marRight w:val="0"/>
          <w:marTop w:val="0"/>
          <w:marBottom w:val="0"/>
          <w:divBdr>
            <w:top w:val="none" w:sz="0" w:space="0" w:color="auto"/>
            <w:left w:val="none" w:sz="0" w:space="0" w:color="auto"/>
            <w:bottom w:val="none" w:sz="0" w:space="0" w:color="auto"/>
            <w:right w:val="none" w:sz="0" w:space="0" w:color="auto"/>
          </w:divBdr>
        </w:div>
      </w:divsChild>
    </w:div>
    <w:div w:id="1184591589">
      <w:bodyDiv w:val="1"/>
      <w:marLeft w:val="0"/>
      <w:marRight w:val="0"/>
      <w:marTop w:val="0"/>
      <w:marBottom w:val="0"/>
      <w:divBdr>
        <w:top w:val="none" w:sz="0" w:space="0" w:color="auto"/>
        <w:left w:val="none" w:sz="0" w:space="0" w:color="auto"/>
        <w:bottom w:val="none" w:sz="0" w:space="0" w:color="auto"/>
        <w:right w:val="none" w:sz="0" w:space="0" w:color="auto"/>
      </w:divBdr>
    </w:div>
    <w:div w:id="1343777148">
      <w:bodyDiv w:val="1"/>
      <w:marLeft w:val="0"/>
      <w:marRight w:val="0"/>
      <w:marTop w:val="0"/>
      <w:marBottom w:val="0"/>
      <w:divBdr>
        <w:top w:val="none" w:sz="0" w:space="0" w:color="auto"/>
        <w:left w:val="none" w:sz="0" w:space="0" w:color="auto"/>
        <w:bottom w:val="none" w:sz="0" w:space="0" w:color="auto"/>
        <w:right w:val="none" w:sz="0" w:space="0" w:color="auto"/>
      </w:divBdr>
    </w:div>
    <w:div w:id="1363441510">
      <w:bodyDiv w:val="1"/>
      <w:marLeft w:val="0"/>
      <w:marRight w:val="0"/>
      <w:marTop w:val="0"/>
      <w:marBottom w:val="0"/>
      <w:divBdr>
        <w:top w:val="none" w:sz="0" w:space="0" w:color="auto"/>
        <w:left w:val="none" w:sz="0" w:space="0" w:color="auto"/>
        <w:bottom w:val="none" w:sz="0" w:space="0" w:color="auto"/>
        <w:right w:val="none" w:sz="0" w:space="0" w:color="auto"/>
      </w:divBdr>
      <w:divsChild>
        <w:div w:id="468979838">
          <w:marLeft w:val="0"/>
          <w:marRight w:val="0"/>
          <w:marTop w:val="0"/>
          <w:marBottom w:val="0"/>
          <w:divBdr>
            <w:top w:val="none" w:sz="0" w:space="0" w:color="auto"/>
            <w:left w:val="none" w:sz="0" w:space="0" w:color="auto"/>
            <w:bottom w:val="none" w:sz="0" w:space="0" w:color="auto"/>
            <w:right w:val="none" w:sz="0" w:space="0" w:color="auto"/>
          </w:divBdr>
        </w:div>
      </w:divsChild>
    </w:div>
    <w:div w:id="1413549733">
      <w:bodyDiv w:val="1"/>
      <w:marLeft w:val="0"/>
      <w:marRight w:val="0"/>
      <w:marTop w:val="0"/>
      <w:marBottom w:val="0"/>
      <w:divBdr>
        <w:top w:val="none" w:sz="0" w:space="0" w:color="auto"/>
        <w:left w:val="none" w:sz="0" w:space="0" w:color="auto"/>
        <w:bottom w:val="none" w:sz="0" w:space="0" w:color="auto"/>
        <w:right w:val="none" w:sz="0" w:space="0" w:color="auto"/>
      </w:divBdr>
    </w:div>
    <w:div w:id="1479759098">
      <w:bodyDiv w:val="1"/>
      <w:marLeft w:val="0"/>
      <w:marRight w:val="0"/>
      <w:marTop w:val="0"/>
      <w:marBottom w:val="0"/>
      <w:divBdr>
        <w:top w:val="none" w:sz="0" w:space="0" w:color="auto"/>
        <w:left w:val="none" w:sz="0" w:space="0" w:color="auto"/>
        <w:bottom w:val="none" w:sz="0" w:space="0" w:color="auto"/>
        <w:right w:val="none" w:sz="0" w:space="0" w:color="auto"/>
      </w:divBdr>
    </w:div>
    <w:div w:id="1595555149">
      <w:bodyDiv w:val="1"/>
      <w:marLeft w:val="0"/>
      <w:marRight w:val="0"/>
      <w:marTop w:val="0"/>
      <w:marBottom w:val="0"/>
      <w:divBdr>
        <w:top w:val="none" w:sz="0" w:space="0" w:color="auto"/>
        <w:left w:val="none" w:sz="0" w:space="0" w:color="auto"/>
        <w:bottom w:val="none" w:sz="0" w:space="0" w:color="auto"/>
        <w:right w:val="none" w:sz="0" w:space="0" w:color="auto"/>
      </w:divBdr>
    </w:div>
    <w:div w:id="1608923740">
      <w:bodyDiv w:val="1"/>
      <w:marLeft w:val="0"/>
      <w:marRight w:val="0"/>
      <w:marTop w:val="0"/>
      <w:marBottom w:val="0"/>
      <w:divBdr>
        <w:top w:val="none" w:sz="0" w:space="0" w:color="auto"/>
        <w:left w:val="none" w:sz="0" w:space="0" w:color="auto"/>
        <w:bottom w:val="none" w:sz="0" w:space="0" w:color="auto"/>
        <w:right w:val="none" w:sz="0" w:space="0" w:color="auto"/>
      </w:divBdr>
      <w:divsChild>
        <w:div w:id="60105336">
          <w:marLeft w:val="0"/>
          <w:marRight w:val="0"/>
          <w:marTop w:val="0"/>
          <w:marBottom w:val="0"/>
          <w:divBdr>
            <w:top w:val="none" w:sz="0" w:space="0" w:color="auto"/>
            <w:left w:val="none" w:sz="0" w:space="0" w:color="auto"/>
            <w:bottom w:val="none" w:sz="0" w:space="0" w:color="auto"/>
            <w:right w:val="none" w:sz="0" w:space="0" w:color="auto"/>
          </w:divBdr>
        </w:div>
      </w:divsChild>
    </w:div>
    <w:div w:id="1640570699">
      <w:bodyDiv w:val="1"/>
      <w:marLeft w:val="0"/>
      <w:marRight w:val="0"/>
      <w:marTop w:val="0"/>
      <w:marBottom w:val="0"/>
      <w:divBdr>
        <w:top w:val="none" w:sz="0" w:space="0" w:color="auto"/>
        <w:left w:val="none" w:sz="0" w:space="0" w:color="auto"/>
        <w:bottom w:val="none" w:sz="0" w:space="0" w:color="auto"/>
        <w:right w:val="none" w:sz="0" w:space="0" w:color="auto"/>
      </w:divBdr>
    </w:div>
    <w:div w:id="1641108351">
      <w:bodyDiv w:val="1"/>
      <w:marLeft w:val="0"/>
      <w:marRight w:val="0"/>
      <w:marTop w:val="0"/>
      <w:marBottom w:val="0"/>
      <w:divBdr>
        <w:top w:val="none" w:sz="0" w:space="0" w:color="auto"/>
        <w:left w:val="none" w:sz="0" w:space="0" w:color="auto"/>
        <w:bottom w:val="none" w:sz="0" w:space="0" w:color="auto"/>
        <w:right w:val="none" w:sz="0" w:space="0" w:color="auto"/>
      </w:divBdr>
      <w:divsChild>
        <w:div w:id="1608274642">
          <w:marLeft w:val="0"/>
          <w:marRight w:val="0"/>
          <w:marTop w:val="0"/>
          <w:marBottom w:val="0"/>
          <w:divBdr>
            <w:top w:val="none" w:sz="0" w:space="0" w:color="auto"/>
            <w:left w:val="none" w:sz="0" w:space="0" w:color="auto"/>
            <w:bottom w:val="none" w:sz="0" w:space="0" w:color="auto"/>
            <w:right w:val="none" w:sz="0" w:space="0" w:color="auto"/>
          </w:divBdr>
        </w:div>
      </w:divsChild>
    </w:div>
    <w:div w:id="1751922934">
      <w:bodyDiv w:val="1"/>
      <w:marLeft w:val="0"/>
      <w:marRight w:val="0"/>
      <w:marTop w:val="0"/>
      <w:marBottom w:val="0"/>
      <w:divBdr>
        <w:top w:val="none" w:sz="0" w:space="0" w:color="auto"/>
        <w:left w:val="none" w:sz="0" w:space="0" w:color="auto"/>
        <w:bottom w:val="none" w:sz="0" w:space="0" w:color="auto"/>
        <w:right w:val="none" w:sz="0" w:space="0" w:color="auto"/>
      </w:divBdr>
    </w:div>
    <w:div w:id="1769157358">
      <w:bodyDiv w:val="1"/>
      <w:marLeft w:val="0"/>
      <w:marRight w:val="0"/>
      <w:marTop w:val="0"/>
      <w:marBottom w:val="0"/>
      <w:divBdr>
        <w:top w:val="none" w:sz="0" w:space="0" w:color="auto"/>
        <w:left w:val="none" w:sz="0" w:space="0" w:color="auto"/>
        <w:bottom w:val="none" w:sz="0" w:space="0" w:color="auto"/>
        <w:right w:val="none" w:sz="0" w:space="0" w:color="auto"/>
      </w:divBdr>
      <w:divsChild>
        <w:div w:id="847015900">
          <w:marLeft w:val="0"/>
          <w:marRight w:val="0"/>
          <w:marTop w:val="0"/>
          <w:marBottom w:val="0"/>
          <w:divBdr>
            <w:top w:val="none" w:sz="0" w:space="0" w:color="auto"/>
            <w:left w:val="none" w:sz="0" w:space="0" w:color="auto"/>
            <w:bottom w:val="none" w:sz="0" w:space="0" w:color="auto"/>
            <w:right w:val="none" w:sz="0" w:space="0" w:color="auto"/>
          </w:divBdr>
        </w:div>
      </w:divsChild>
    </w:div>
    <w:div w:id="1810441194">
      <w:bodyDiv w:val="1"/>
      <w:marLeft w:val="0"/>
      <w:marRight w:val="0"/>
      <w:marTop w:val="0"/>
      <w:marBottom w:val="0"/>
      <w:divBdr>
        <w:top w:val="none" w:sz="0" w:space="0" w:color="auto"/>
        <w:left w:val="none" w:sz="0" w:space="0" w:color="auto"/>
        <w:bottom w:val="none" w:sz="0" w:space="0" w:color="auto"/>
        <w:right w:val="none" w:sz="0" w:space="0" w:color="auto"/>
      </w:divBdr>
      <w:divsChild>
        <w:div w:id="74521521">
          <w:marLeft w:val="0"/>
          <w:marRight w:val="0"/>
          <w:marTop w:val="0"/>
          <w:marBottom w:val="0"/>
          <w:divBdr>
            <w:top w:val="none" w:sz="0" w:space="0" w:color="auto"/>
            <w:left w:val="none" w:sz="0" w:space="0" w:color="auto"/>
            <w:bottom w:val="none" w:sz="0" w:space="0" w:color="auto"/>
            <w:right w:val="none" w:sz="0" w:space="0" w:color="auto"/>
          </w:divBdr>
        </w:div>
      </w:divsChild>
    </w:div>
    <w:div w:id="1899125529">
      <w:bodyDiv w:val="1"/>
      <w:marLeft w:val="0"/>
      <w:marRight w:val="0"/>
      <w:marTop w:val="0"/>
      <w:marBottom w:val="0"/>
      <w:divBdr>
        <w:top w:val="none" w:sz="0" w:space="0" w:color="auto"/>
        <w:left w:val="none" w:sz="0" w:space="0" w:color="auto"/>
        <w:bottom w:val="none" w:sz="0" w:space="0" w:color="auto"/>
        <w:right w:val="none" w:sz="0" w:space="0" w:color="auto"/>
      </w:divBdr>
      <w:divsChild>
        <w:div w:id="1232160839">
          <w:marLeft w:val="0"/>
          <w:marRight w:val="0"/>
          <w:marTop w:val="0"/>
          <w:marBottom w:val="0"/>
          <w:divBdr>
            <w:top w:val="none" w:sz="0" w:space="0" w:color="auto"/>
            <w:left w:val="none" w:sz="0" w:space="0" w:color="auto"/>
            <w:bottom w:val="none" w:sz="0" w:space="0" w:color="auto"/>
            <w:right w:val="none" w:sz="0" w:space="0" w:color="auto"/>
          </w:divBdr>
        </w:div>
      </w:divsChild>
    </w:div>
    <w:div w:id="1997679705">
      <w:bodyDiv w:val="1"/>
      <w:marLeft w:val="0"/>
      <w:marRight w:val="0"/>
      <w:marTop w:val="0"/>
      <w:marBottom w:val="0"/>
      <w:divBdr>
        <w:top w:val="none" w:sz="0" w:space="0" w:color="auto"/>
        <w:left w:val="none" w:sz="0" w:space="0" w:color="auto"/>
        <w:bottom w:val="none" w:sz="0" w:space="0" w:color="auto"/>
        <w:right w:val="none" w:sz="0" w:space="0" w:color="auto"/>
      </w:divBdr>
      <w:divsChild>
        <w:div w:id="2030332441">
          <w:marLeft w:val="0"/>
          <w:marRight w:val="0"/>
          <w:marTop w:val="0"/>
          <w:marBottom w:val="0"/>
          <w:divBdr>
            <w:top w:val="none" w:sz="0" w:space="0" w:color="auto"/>
            <w:left w:val="none" w:sz="0" w:space="0" w:color="auto"/>
            <w:bottom w:val="none" w:sz="0" w:space="0" w:color="auto"/>
            <w:right w:val="none" w:sz="0" w:space="0" w:color="auto"/>
          </w:divBdr>
        </w:div>
      </w:divsChild>
    </w:div>
    <w:div w:id="20460576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ww.bioclimapaths.eu/climate-maps" TargetMode="External"/><Relationship Id="rId26" Type="http://schemas.openxmlformats.org/officeDocument/2006/relationships/image" Target="media/image15.png"/><Relationship Id="rId39" Type="http://schemas.openxmlformats.org/officeDocument/2006/relationships/image" Target="media/image27.emf"/><Relationship Id="rId21" Type="http://schemas.openxmlformats.org/officeDocument/2006/relationships/image" Target="media/image10.png"/><Relationship Id="rId34" Type="http://schemas.openxmlformats.org/officeDocument/2006/relationships/image" Target="media/image22.emf"/><Relationship Id="rId42" Type="http://schemas.openxmlformats.org/officeDocument/2006/relationships/image" Target="media/image30.emf"/><Relationship Id="rId47" Type="http://schemas.openxmlformats.org/officeDocument/2006/relationships/image" Target="media/image35.png"/><Relationship Id="rId50" Type="http://schemas.openxmlformats.org/officeDocument/2006/relationships/image" Target="media/image38.emf"/><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0" Type="http://schemas.openxmlformats.org/officeDocument/2006/relationships/image" Target="media/image9.jpg"/><Relationship Id="rId29" Type="http://schemas.openxmlformats.org/officeDocument/2006/relationships/image" Target="media/image17.png"/><Relationship Id="rId41" Type="http://schemas.openxmlformats.org/officeDocument/2006/relationships/image" Target="media/image29.emf"/><Relationship Id="rId54" Type="http://schemas.openxmlformats.org/officeDocument/2006/relationships/image" Target="media/image42.jpe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bioclimapaths.eu"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emf"/><Relationship Id="rId40" Type="http://schemas.openxmlformats.org/officeDocument/2006/relationships/image" Target="media/image28.emf"/><Relationship Id="rId45" Type="http://schemas.openxmlformats.org/officeDocument/2006/relationships/image" Target="media/image33.emf"/><Relationship Id="rId53" Type="http://schemas.openxmlformats.org/officeDocument/2006/relationships/image" Target="media/image41.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emf"/><Relationship Id="rId49" Type="http://schemas.openxmlformats.org/officeDocument/2006/relationships/image" Target="media/image37.png"/><Relationship Id="rId57" Type="http://schemas.openxmlformats.org/officeDocument/2006/relationships/image" Target="media/image45.emf"/><Relationship Id="rId61"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8.jp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50.png"/><Relationship Id="rId30" Type="http://schemas.openxmlformats.org/officeDocument/2006/relationships/image" Target="media/image18.png"/><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emf"/><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png"/><Relationship Id="rId59" Type="http://schemas.openxmlformats.org/officeDocument/2006/relationships/footer" Target="footer2.xml"/></Relationships>
</file>

<file path=word/_rels/footnotes.xml.rels><?xml version="1.0" encoding="UTF-8" standalone="yes"?>
<Relationships xmlns="http://schemas.openxmlformats.org/package/2006/relationships"><Relationship Id="rId3" Type="http://schemas.openxmlformats.org/officeDocument/2006/relationships/hyperlink" Target="https://www.exiobase.eu/index.php/data-download/exiobase3hyb" TargetMode="External"/><Relationship Id="rId2" Type="http://schemas.openxmlformats.org/officeDocument/2006/relationships/hyperlink" Target="https://www.socialeurope.eu/stop-eu-money-for-labour-exploitation-in-agriculture" TargetMode="External"/><Relationship Id="rId1" Type="http://schemas.openxmlformats.org/officeDocument/2006/relationships/hyperlink" Target="https://jpi-climate.eu/programme/axi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Allgemein"/>
          <w:gallery w:val="placeholder"/>
        </w:category>
        <w:types>
          <w:type w:val="bbPlcHdr"/>
        </w:types>
        <w:behaviors>
          <w:behavior w:val="content"/>
        </w:behaviors>
        <w:guid w:val="{90C4D297-451E-4DBE-A880-BB6677ED79C2}"/>
      </w:docPartPr>
      <w:docPartBody>
        <w:p w:rsidR="003D7013" w:rsidRDefault="003D7013">
          <w:r w:rsidRPr="00545E2D">
            <w:rPr>
              <w:rStyle w:val="PlaceholderText"/>
            </w:rPr>
            <w:t>Klicken oder tippen Sie hier, um Text einzugeben.</w:t>
          </w:r>
        </w:p>
      </w:docPartBody>
    </w:docPart>
    <w:docPart>
      <w:docPartPr>
        <w:name w:val="7B9F1377ADA14A8BA5BDE9AFB5F4C240"/>
        <w:category>
          <w:name w:val="General"/>
          <w:gallery w:val="placeholder"/>
        </w:category>
        <w:types>
          <w:type w:val="bbPlcHdr"/>
        </w:types>
        <w:behaviors>
          <w:behavior w:val="content"/>
        </w:behaviors>
        <w:guid w:val="{CE2A6B60-4FE3-4AD6-AEA0-F41F2CAD6E1C}"/>
      </w:docPartPr>
      <w:docPartBody>
        <w:p w:rsidR="0006713A" w:rsidRDefault="0006713A" w:rsidP="0006713A">
          <w:pPr>
            <w:pStyle w:val="7B9F1377ADA14A8BA5BDE9AFB5F4C240"/>
          </w:pPr>
          <w:r w:rsidRPr="00545E2D">
            <w:rPr>
              <w:rStyle w:val="Placehold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7013"/>
    <w:rsid w:val="00010AD2"/>
    <w:rsid w:val="00047A27"/>
    <w:rsid w:val="0006713A"/>
    <w:rsid w:val="00163570"/>
    <w:rsid w:val="00283083"/>
    <w:rsid w:val="003D7013"/>
    <w:rsid w:val="004F2B0A"/>
    <w:rsid w:val="0053483D"/>
    <w:rsid w:val="00586A91"/>
    <w:rsid w:val="00651AB3"/>
    <w:rsid w:val="006E719F"/>
    <w:rsid w:val="007C4F77"/>
    <w:rsid w:val="007D2B14"/>
    <w:rsid w:val="007D6588"/>
    <w:rsid w:val="009F6CCD"/>
    <w:rsid w:val="00A40C38"/>
    <w:rsid w:val="00A93AE3"/>
    <w:rsid w:val="00B9446D"/>
    <w:rsid w:val="00C17F09"/>
    <w:rsid w:val="00C275EE"/>
    <w:rsid w:val="00C767C5"/>
    <w:rsid w:val="00D9074F"/>
    <w:rsid w:val="00E362B2"/>
    <w:rsid w:val="00EF54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6713A"/>
    <w:rPr>
      <w:color w:val="808080"/>
    </w:rPr>
  </w:style>
  <w:style w:type="paragraph" w:customStyle="1" w:styleId="E26C86E3543A49079393AF03E7D7ECD1">
    <w:name w:val="E26C86E3543A49079393AF03E7D7ECD1"/>
    <w:rsid w:val="00C767C5"/>
  </w:style>
  <w:style w:type="paragraph" w:customStyle="1" w:styleId="9001C0B124524834BC1B7EC32B63129D">
    <w:name w:val="9001C0B124524834BC1B7EC32B63129D"/>
    <w:rsid w:val="006E719F"/>
  </w:style>
  <w:style w:type="paragraph" w:customStyle="1" w:styleId="C8E565A0B28B47FCA23838FE661EB74D">
    <w:name w:val="C8E565A0B28B47FCA23838FE661EB74D"/>
    <w:rsid w:val="0006713A"/>
    <w:rPr>
      <w:lang w:val="en-US" w:eastAsia="en-US"/>
    </w:rPr>
  </w:style>
  <w:style w:type="paragraph" w:customStyle="1" w:styleId="BB7ABFFB8D9B4014B4B8AD92702CECB1">
    <w:name w:val="BB7ABFFB8D9B4014B4B8AD92702CECB1"/>
    <w:rsid w:val="0006713A"/>
    <w:rPr>
      <w:lang w:val="en-US" w:eastAsia="en-US"/>
    </w:rPr>
  </w:style>
  <w:style w:type="paragraph" w:customStyle="1" w:styleId="01EB9B915086457BBF23EC973BEF2323">
    <w:name w:val="01EB9B915086457BBF23EC973BEF2323"/>
    <w:rsid w:val="0006713A"/>
    <w:rPr>
      <w:lang w:val="en-US" w:eastAsia="en-US"/>
    </w:rPr>
  </w:style>
  <w:style w:type="paragraph" w:customStyle="1" w:styleId="7B9F1377ADA14A8BA5BDE9AFB5F4C240">
    <w:name w:val="7B9F1377ADA14A8BA5BDE9AFB5F4C240"/>
    <w:rsid w:val="0006713A"/>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B31F65-6C68-472F-8C98-B29C32D7D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82</Pages>
  <Words>143436</Words>
  <Characters>817587</Characters>
  <Application>Microsoft Office Word</Application>
  <DocSecurity>0</DocSecurity>
  <Lines>6813</Lines>
  <Paragraphs>1918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WU</Company>
  <LinksUpToDate>false</LinksUpToDate>
  <CharactersWithSpaces>959105</CharactersWithSpaces>
  <SharedDoc>false</SharedDoc>
  <HLinks>
    <vt:vector size="330" baseType="variant">
      <vt:variant>
        <vt:i4>6619236</vt:i4>
      </vt:variant>
      <vt:variant>
        <vt:i4>468</vt:i4>
      </vt:variant>
      <vt:variant>
        <vt:i4>0</vt:i4>
      </vt:variant>
      <vt:variant>
        <vt:i4>5</vt:i4>
      </vt:variant>
      <vt:variant>
        <vt:lpwstr>https://doi.org/10.1021/acs.est.9b03554</vt:lpwstr>
      </vt:variant>
      <vt:variant>
        <vt:lpwstr/>
      </vt:variant>
      <vt:variant>
        <vt:i4>1703936</vt:i4>
      </vt:variant>
      <vt:variant>
        <vt:i4>291</vt:i4>
      </vt:variant>
      <vt:variant>
        <vt:i4>0</vt:i4>
      </vt:variant>
      <vt:variant>
        <vt:i4>5</vt:i4>
      </vt:variant>
      <vt:variant>
        <vt:lpwstr>http://www.bioclimapaths.eu/</vt:lpwstr>
      </vt:variant>
      <vt:variant>
        <vt:lpwstr/>
      </vt:variant>
      <vt:variant>
        <vt:i4>1310771</vt:i4>
      </vt:variant>
      <vt:variant>
        <vt:i4>278</vt:i4>
      </vt:variant>
      <vt:variant>
        <vt:i4>0</vt:i4>
      </vt:variant>
      <vt:variant>
        <vt:i4>5</vt:i4>
      </vt:variant>
      <vt:variant>
        <vt:lpwstr/>
      </vt:variant>
      <vt:variant>
        <vt:lpwstr>_Toc122616116</vt:lpwstr>
      </vt:variant>
      <vt:variant>
        <vt:i4>1310771</vt:i4>
      </vt:variant>
      <vt:variant>
        <vt:i4>272</vt:i4>
      </vt:variant>
      <vt:variant>
        <vt:i4>0</vt:i4>
      </vt:variant>
      <vt:variant>
        <vt:i4>5</vt:i4>
      </vt:variant>
      <vt:variant>
        <vt:lpwstr/>
      </vt:variant>
      <vt:variant>
        <vt:lpwstr>_Toc122616115</vt:lpwstr>
      </vt:variant>
      <vt:variant>
        <vt:i4>1310771</vt:i4>
      </vt:variant>
      <vt:variant>
        <vt:i4>266</vt:i4>
      </vt:variant>
      <vt:variant>
        <vt:i4>0</vt:i4>
      </vt:variant>
      <vt:variant>
        <vt:i4>5</vt:i4>
      </vt:variant>
      <vt:variant>
        <vt:lpwstr/>
      </vt:variant>
      <vt:variant>
        <vt:lpwstr>_Toc122616114</vt:lpwstr>
      </vt:variant>
      <vt:variant>
        <vt:i4>1310771</vt:i4>
      </vt:variant>
      <vt:variant>
        <vt:i4>260</vt:i4>
      </vt:variant>
      <vt:variant>
        <vt:i4>0</vt:i4>
      </vt:variant>
      <vt:variant>
        <vt:i4>5</vt:i4>
      </vt:variant>
      <vt:variant>
        <vt:lpwstr/>
      </vt:variant>
      <vt:variant>
        <vt:lpwstr>_Toc122616113</vt:lpwstr>
      </vt:variant>
      <vt:variant>
        <vt:i4>1310771</vt:i4>
      </vt:variant>
      <vt:variant>
        <vt:i4>254</vt:i4>
      </vt:variant>
      <vt:variant>
        <vt:i4>0</vt:i4>
      </vt:variant>
      <vt:variant>
        <vt:i4>5</vt:i4>
      </vt:variant>
      <vt:variant>
        <vt:lpwstr/>
      </vt:variant>
      <vt:variant>
        <vt:lpwstr>_Toc122616112</vt:lpwstr>
      </vt:variant>
      <vt:variant>
        <vt:i4>1310771</vt:i4>
      </vt:variant>
      <vt:variant>
        <vt:i4>248</vt:i4>
      </vt:variant>
      <vt:variant>
        <vt:i4>0</vt:i4>
      </vt:variant>
      <vt:variant>
        <vt:i4>5</vt:i4>
      </vt:variant>
      <vt:variant>
        <vt:lpwstr/>
      </vt:variant>
      <vt:variant>
        <vt:lpwstr>_Toc122616111</vt:lpwstr>
      </vt:variant>
      <vt:variant>
        <vt:i4>1310771</vt:i4>
      </vt:variant>
      <vt:variant>
        <vt:i4>242</vt:i4>
      </vt:variant>
      <vt:variant>
        <vt:i4>0</vt:i4>
      </vt:variant>
      <vt:variant>
        <vt:i4>5</vt:i4>
      </vt:variant>
      <vt:variant>
        <vt:lpwstr/>
      </vt:variant>
      <vt:variant>
        <vt:lpwstr>_Toc122616110</vt:lpwstr>
      </vt:variant>
      <vt:variant>
        <vt:i4>1376307</vt:i4>
      </vt:variant>
      <vt:variant>
        <vt:i4>236</vt:i4>
      </vt:variant>
      <vt:variant>
        <vt:i4>0</vt:i4>
      </vt:variant>
      <vt:variant>
        <vt:i4>5</vt:i4>
      </vt:variant>
      <vt:variant>
        <vt:lpwstr/>
      </vt:variant>
      <vt:variant>
        <vt:lpwstr>_Toc122616109</vt:lpwstr>
      </vt:variant>
      <vt:variant>
        <vt:i4>1376307</vt:i4>
      </vt:variant>
      <vt:variant>
        <vt:i4>230</vt:i4>
      </vt:variant>
      <vt:variant>
        <vt:i4>0</vt:i4>
      </vt:variant>
      <vt:variant>
        <vt:i4>5</vt:i4>
      </vt:variant>
      <vt:variant>
        <vt:lpwstr/>
      </vt:variant>
      <vt:variant>
        <vt:lpwstr>_Toc122616108</vt:lpwstr>
      </vt:variant>
      <vt:variant>
        <vt:i4>1376307</vt:i4>
      </vt:variant>
      <vt:variant>
        <vt:i4>224</vt:i4>
      </vt:variant>
      <vt:variant>
        <vt:i4>0</vt:i4>
      </vt:variant>
      <vt:variant>
        <vt:i4>5</vt:i4>
      </vt:variant>
      <vt:variant>
        <vt:lpwstr/>
      </vt:variant>
      <vt:variant>
        <vt:lpwstr>_Toc122616107</vt:lpwstr>
      </vt:variant>
      <vt:variant>
        <vt:i4>1376307</vt:i4>
      </vt:variant>
      <vt:variant>
        <vt:i4>218</vt:i4>
      </vt:variant>
      <vt:variant>
        <vt:i4>0</vt:i4>
      </vt:variant>
      <vt:variant>
        <vt:i4>5</vt:i4>
      </vt:variant>
      <vt:variant>
        <vt:lpwstr/>
      </vt:variant>
      <vt:variant>
        <vt:lpwstr>_Toc122616106</vt:lpwstr>
      </vt:variant>
      <vt:variant>
        <vt:i4>1376307</vt:i4>
      </vt:variant>
      <vt:variant>
        <vt:i4>212</vt:i4>
      </vt:variant>
      <vt:variant>
        <vt:i4>0</vt:i4>
      </vt:variant>
      <vt:variant>
        <vt:i4>5</vt:i4>
      </vt:variant>
      <vt:variant>
        <vt:lpwstr/>
      </vt:variant>
      <vt:variant>
        <vt:lpwstr>_Toc122616105</vt:lpwstr>
      </vt:variant>
      <vt:variant>
        <vt:i4>1376307</vt:i4>
      </vt:variant>
      <vt:variant>
        <vt:i4>206</vt:i4>
      </vt:variant>
      <vt:variant>
        <vt:i4>0</vt:i4>
      </vt:variant>
      <vt:variant>
        <vt:i4>5</vt:i4>
      </vt:variant>
      <vt:variant>
        <vt:lpwstr/>
      </vt:variant>
      <vt:variant>
        <vt:lpwstr>_Toc122616104</vt:lpwstr>
      </vt:variant>
      <vt:variant>
        <vt:i4>1376307</vt:i4>
      </vt:variant>
      <vt:variant>
        <vt:i4>200</vt:i4>
      </vt:variant>
      <vt:variant>
        <vt:i4>0</vt:i4>
      </vt:variant>
      <vt:variant>
        <vt:i4>5</vt:i4>
      </vt:variant>
      <vt:variant>
        <vt:lpwstr/>
      </vt:variant>
      <vt:variant>
        <vt:lpwstr>_Toc122616103</vt:lpwstr>
      </vt:variant>
      <vt:variant>
        <vt:i4>1376307</vt:i4>
      </vt:variant>
      <vt:variant>
        <vt:i4>194</vt:i4>
      </vt:variant>
      <vt:variant>
        <vt:i4>0</vt:i4>
      </vt:variant>
      <vt:variant>
        <vt:i4>5</vt:i4>
      </vt:variant>
      <vt:variant>
        <vt:lpwstr/>
      </vt:variant>
      <vt:variant>
        <vt:lpwstr>_Toc122616102</vt:lpwstr>
      </vt:variant>
      <vt:variant>
        <vt:i4>1376307</vt:i4>
      </vt:variant>
      <vt:variant>
        <vt:i4>188</vt:i4>
      </vt:variant>
      <vt:variant>
        <vt:i4>0</vt:i4>
      </vt:variant>
      <vt:variant>
        <vt:i4>5</vt:i4>
      </vt:variant>
      <vt:variant>
        <vt:lpwstr/>
      </vt:variant>
      <vt:variant>
        <vt:lpwstr>_Toc122616101</vt:lpwstr>
      </vt:variant>
      <vt:variant>
        <vt:i4>1376307</vt:i4>
      </vt:variant>
      <vt:variant>
        <vt:i4>182</vt:i4>
      </vt:variant>
      <vt:variant>
        <vt:i4>0</vt:i4>
      </vt:variant>
      <vt:variant>
        <vt:i4>5</vt:i4>
      </vt:variant>
      <vt:variant>
        <vt:lpwstr/>
      </vt:variant>
      <vt:variant>
        <vt:lpwstr>_Toc122616100</vt:lpwstr>
      </vt:variant>
      <vt:variant>
        <vt:i4>1835058</vt:i4>
      </vt:variant>
      <vt:variant>
        <vt:i4>176</vt:i4>
      </vt:variant>
      <vt:variant>
        <vt:i4>0</vt:i4>
      </vt:variant>
      <vt:variant>
        <vt:i4>5</vt:i4>
      </vt:variant>
      <vt:variant>
        <vt:lpwstr/>
      </vt:variant>
      <vt:variant>
        <vt:lpwstr>_Toc122616099</vt:lpwstr>
      </vt:variant>
      <vt:variant>
        <vt:i4>1835058</vt:i4>
      </vt:variant>
      <vt:variant>
        <vt:i4>170</vt:i4>
      </vt:variant>
      <vt:variant>
        <vt:i4>0</vt:i4>
      </vt:variant>
      <vt:variant>
        <vt:i4>5</vt:i4>
      </vt:variant>
      <vt:variant>
        <vt:lpwstr/>
      </vt:variant>
      <vt:variant>
        <vt:lpwstr>_Toc122616098</vt:lpwstr>
      </vt:variant>
      <vt:variant>
        <vt:i4>1835058</vt:i4>
      </vt:variant>
      <vt:variant>
        <vt:i4>164</vt:i4>
      </vt:variant>
      <vt:variant>
        <vt:i4>0</vt:i4>
      </vt:variant>
      <vt:variant>
        <vt:i4>5</vt:i4>
      </vt:variant>
      <vt:variant>
        <vt:lpwstr/>
      </vt:variant>
      <vt:variant>
        <vt:lpwstr>_Toc122616097</vt:lpwstr>
      </vt:variant>
      <vt:variant>
        <vt:i4>1835058</vt:i4>
      </vt:variant>
      <vt:variant>
        <vt:i4>158</vt:i4>
      </vt:variant>
      <vt:variant>
        <vt:i4>0</vt:i4>
      </vt:variant>
      <vt:variant>
        <vt:i4>5</vt:i4>
      </vt:variant>
      <vt:variant>
        <vt:lpwstr/>
      </vt:variant>
      <vt:variant>
        <vt:lpwstr>_Toc122616096</vt:lpwstr>
      </vt:variant>
      <vt:variant>
        <vt:i4>1835058</vt:i4>
      </vt:variant>
      <vt:variant>
        <vt:i4>152</vt:i4>
      </vt:variant>
      <vt:variant>
        <vt:i4>0</vt:i4>
      </vt:variant>
      <vt:variant>
        <vt:i4>5</vt:i4>
      </vt:variant>
      <vt:variant>
        <vt:lpwstr/>
      </vt:variant>
      <vt:variant>
        <vt:lpwstr>_Toc122616095</vt:lpwstr>
      </vt:variant>
      <vt:variant>
        <vt:i4>1835058</vt:i4>
      </vt:variant>
      <vt:variant>
        <vt:i4>146</vt:i4>
      </vt:variant>
      <vt:variant>
        <vt:i4>0</vt:i4>
      </vt:variant>
      <vt:variant>
        <vt:i4>5</vt:i4>
      </vt:variant>
      <vt:variant>
        <vt:lpwstr/>
      </vt:variant>
      <vt:variant>
        <vt:lpwstr>_Toc122616094</vt:lpwstr>
      </vt:variant>
      <vt:variant>
        <vt:i4>1835058</vt:i4>
      </vt:variant>
      <vt:variant>
        <vt:i4>140</vt:i4>
      </vt:variant>
      <vt:variant>
        <vt:i4>0</vt:i4>
      </vt:variant>
      <vt:variant>
        <vt:i4>5</vt:i4>
      </vt:variant>
      <vt:variant>
        <vt:lpwstr/>
      </vt:variant>
      <vt:variant>
        <vt:lpwstr>_Toc122616093</vt:lpwstr>
      </vt:variant>
      <vt:variant>
        <vt:i4>1835058</vt:i4>
      </vt:variant>
      <vt:variant>
        <vt:i4>134</vt:i4>
      </vt:variant>
      <vt:variant>
        <vt:i4>0</vt:i4>
      </vt:variant>
      <vt:variant>
        <vt:i4>5</vt:i4>
      </vt:variant>
      <vt:variant>
        <vt:lpwstr/>
      </vt:variant>
      <vt:variant>
        <vt:lpwstr>_Toc122616092</vt:lpwstr>
      </vt:variant>
      <vt:variant>
        <vt:i4>1835058</vt:i4>
      </vt:variant>
      <vt:variant>
        <vt:i4>128</vt:i4>
      </vt:variant>
      <vt:variant>
        <vt:i4>0</vt:i4>
      </vt:variant>
      <vt:variant>
        <vt:i4>5</vt:i4>
      </vt:variant>
      <vt:variant>
        <vt:lpwstr/>
      </vt:variant>
      <vt:variant>
        <vt:lpwstr>_Toc122616091</vt:lpwstr>
      </vt:variant>
      <vt:variant>
        <vt:i4>1835058</vt:i4>
      </vt:variant>
      <vt:variant>
        <vt:i4>122</vt:i4>
      </vt:variant>
      <vt:variant>
        <vt:i4>0</vt:i4>
      </vt:variant>
      <vt:variant>
        <vt:i4>5</vt:i4>
      </vt:variant>
      <vt:variant>
        <vt:lpwstr/>
      </vt:variant>
      <vt:variant>
        <vt:lpwstr>_Toc122616090</vt:lpwstr>
      </vt:variant>
      <vt:variant>
        <vt:i4>1900594</vt:i4>
      </vt:variant>
      <vt:variant>
        <vt:i4>116</vt:i4>
      </vt:variant>
      <vt:variant>
        <vt:i4>0</vt:i4>
      </vt:variant>
      <vt:variant>
        <vt:i4>5</vt:i4>
      </vt:variant>
      <vt:variant>
        <vt:lpwstr/>
      </vt:variant>
      <vt:variant>
        <vt:lpwstr>_Toc122616089</vt:lpwstr>
      </vt:variant>
      <vt:variant>
        <vt:i4>1900594</vt:i4>
      </vt:variant>
      <vt:variant>
        <vt:i4>110</vt:i4>
      </vt:variant>
      <vt:variant>
        <vt:i4>0</vt:i4>
      </vt:variant>
      <vt:variant>
        <vt:i4>5</vt:i4>
      </vt:variant>
      <vt:variant>
        <vt:lpwstr/>
      </vt:variant>
      <vt:variant>
        <vt:lpwstr>_Toc122616088</vt:lpwstr>
      </vt:variant>
      <vt:variant>
        <vt:i4>1900594</vt:i4>
      </vt:variant>
      <vt:variant>
        <vt:i4>104</vt:i4>
      </vt:variant>
      <vt:variant>
        <vt:i4>0</vt:i4>
      </vt:variant>
      <vt:variant>
        <vt:i4>5</vt:i4>
      </vt:variant>
      <vt:variant>
        <vt:lpwstr/>
      </vt:variant>
      <vt:variant>
        <vt:lpwstr>_Toc122616087</vt:lpwstr>
      </vt:variant>
      <vt:variant>
        <vt:i4>1900594</vt:i4>
      </vt:variant>
      <vt:variant>
        <vt:i4>98</vt:i4>
      </vt:variant>
      <vt:variant>
        <vt:i4>0</vt:i4>
      </vt:variant>
      <vt:variant>
        <vt:i4>5</vt:i4>
      </vt:variant>
      <vt:variant>
        <vt:lpwstr/>
      </vt:variant>
      <vt:variant>
        <vt:lpwstr>_Toc122616086</vt:lpwstr>
      </vt:variant>
      <vt:variant>
        <vt:i4>1900594</vt:i4>
      </vt:variant>
      <vt:variant>
        <vt:i4>92</vt:i4>
      </vt:variant>
      <vt:variant>
        <vt:i4>0</vt:i4>
      </vt:variant>
      <vt:variant>
        <vt:i4>5</vt:i4>
      </vt:variant>
      <vt:variant>
        <vt:lpwstr/>
      </vt:variant>
      <vt:variant>
        <vt:lpwstr>_Toc122616085</vt:lpwstr>
      </vt:variant>
      <vt:variant>
        <vt:i4>1900594</vt:i4>
      </vt:variant>
      <vt:variant>
        <vt:i4>86</vt:i4>
      </vt:variant>
      <vt:variant>
        <vt:i4>0</vt:i4>
      </vt:variant>
      <vt:variant>
        <vt:i4>5</vt:i4>
      </vt:variant>
      <vt:variant>
        <vt:lpwstr/>
      </vt:variant>
      <vt:variant>
        <vt:lpwstr>_Toc122616084</vt:lpwstr>
      </vt:variant>
      <vt:variant>
        <vt:i4>1900594</vt:i4>
      </vt:variant>
      <vt:variant>
        <vt:i4>80</vt:i4>
      </vt:variant>
      <vt:variant>
        <vt:i4>0</vt:i4>
      </vt:variant>
      <vt:variant>
        <vt:i4>5</vt:i4>
      </vt:variant>
      <vt:variant>
        <vt:lpwstr/>
      </vt:variant>
      <vt:variant>
        <vt:lpwstr>_Toc122616083</vt:lpwstr>
      </vt:variant>
      <vt:variant>
        <vt:i4>1900594</vt:i4>
      </vt:variant>
      <vt:variant>
        <vt:i4>74</vt:i4>
      </vt:variant>
      <vt:variant>
        <vt:i4>0</vt:i4>
      </vt:variant>
      <vt:variant>
        <vt:i4>5</vt:i4>
      </vt:variant>
      <vt:variant>
        <vt:lpwstr/>
      </vt:variant>
      <vt:variant>
        <vt:lpwstr>_Toc122616082</vt:lpwstr>
      </vt:variant>
      <vt:variant>
        <vt:i4>1900594</vt:i4>
      </vt:variant>
      <vt:variant>
        <vt:i4>68</vt:i4>
      </vt:variant>
      <vt:variant>
        <vt:i4>0</vt:i4>
      </vt:variant>
      <vt:variant>
        <vt:i4>5</vt:i4>
      </vt:variant>
      <vt:variant>
        <vt:lpwstr/>
      </vt:variant>
      <vt:variant>
        <vt:lpwstr>_Toc122616081</vt:lpwstr>
      </vt:variant>
      <vt:variant>
        <vt:i4>1900594</vt:i4>
      </vt:variant>
      <vt:variant>
        <vt:i4>62</vt:i4>
      </vt:variant>
      <vt:variant>
        <vt:i4>0</vt:i4>
      </vt:variant>
      <vt:variant>
        <vt:i4>5</vt:i4>
      </vt:variant>
      <vt:variant>
        <vt:lpwstr/>
      </vt:variant>
      <vt:variant>
        <vt:lpwstr>_Toc122616080</vt:lpwstr>
      </vt:variant>
      <vt:variant>
        <vt:i4>1179698</vt:i4>
      </vt:variant>
      <vt:variant>
        <vt:i4>56</vt:i4>
      </vt:variant>
      <vt:variant>
        <vt:i4>0</vt:i4>
      </vt:variant>
      <vt:variant>
        <vt:i4>5</vt:i4>
      </vt:variant>
      <vt:variant>
        <vt:lpwstr/>
      </vt:variant>
      <vt:variant>
        <vt:lpwstr>_Toc122616079</vt:lpwstr>
      </vt:variant>
      <vt:variant>
        <vt:i4>1179698</vt:i4>
      </vt:variant>
      <vt:variant>
        <vt:i4>50</vt:i4>
      </vt:variant>
      <vt:variant>
        <vt:i4>0</vt:i4>
      </vt:variant>
      <vt:variant>
        <vt:i4>5</vt:i4>
      </vt:variant>
      <vt:variant>
        <vt:lpwstr/>
      </vt:variant>
      <vt:variant>
        <vt:lpwstr>_Toc122616078</vt:lpwstr>
      </vt:variant>
      <vt:variant>
        <vt:i4>1179698</vt:i4>
      </vt:variant>
      <vt:variant>
        <vt:i4>44</vt:i4>
      </vt:variant>
      <vt:variant>
        <vt:i4>0</vt:i4>
      </vt:variant>
      <vt:variant>
        <vt:i4>5</vt:i4>
      </vt:variant>
      <vt:variant>
        <vt:lpwstr/>
      </vt:variant>
      <vt:variant>
        <vt:lpwstr>_Toc122616077</vt:lpwstr>
      </vt:variant>
      <vt:variant>
        <vt:i4>1179698</vt:i4>
      </vt:variant>
      <vt:variant>
        <vt:i4>38</vt:i4>
      </vt:variant>
      <vt:variant>
        <vt:i4>0</vt:i4>
      </vt:variant>
      <vt:variant>
        <vt:i4>5</vt:i4>
      </vt:variant>
      <vt:variant>
        <vt:lpwstr/>
      </vt:variant>
      <vt:variant>
        <vt:lpwstr>_Toc122616076</vt:lpwstr>
      </vt:variant>
      <vt:variant>
        <vt:i4>1179698</vt:i4>
      </vt:variant>
      <vt:variant>
        <vt:i4>32</vt:i4>
      </vt:variant>
      <vt:variant>
        <vt:i4>0</vt:i4>
      </vt:variant>
      <vt:variant>
        <vt:i4>5</vt:i4>
      </vt:variant>
      <vt:variant>
        <vt:lpwstr/>
      </vt:variant>
      <vt:variant>
        <vt:lpwstr>_Toc122616075</vt:lpwstr>
      </vt:variant>
      <vt:variant>
        <vt:i4>1179698</vt:i4>
      </vt:variant>
      <vt:variant>
        <vt:i4>26</vt:i4>
      </vt:variant>
      <vt:variant>
        <vt:i4>0</vt:i4>
      </vt:variant>
      <vt:variant>
        <vt:i4>5</vt:i4>
      </vt:variant>
      <vt:variant>
        <vt:lpwstr/>
      </vt:variant>
      <vt:variant>
        <vt:lpwstr>_Toc122616074</vt:lpwstr>
      </vt:variant>
      <vt:variant>
        <vt:i4>1179698</vt:i4>
      </vt:variant>
      <vt:variant>
        <vt:i4>20</vt:i4>
      </vt:variant>
      <vt:variant>
        <vt:i4>0</vt:i4>
      </vt:variant>
      <vt:variant>
        <vt:i4>5</vt:i4>
      </vt:variant>
      <vt:variant>
        <vt:lpwstr/>
      </vt:variant>
      <vt:variant>
        <vt:lpwstr>_Toc122616073</vt:lpwstr>
      </vt:variant>
      <vt:variant>
        <vt:i4>1179698</vt:i4>
      </vt:variant>
      <vt:variant>
        <vt:i4>14</vt:i4>
      </vt:variant>
      <vt:variant>
        <vt:i4>0</vt:i4>
      </vt:variant>
      <vt:variant>
        <vt:i4>5</vt:i4>
      </vt:variant>
      <vt:variant>
        <vt:lpwstr/>
      </vt:variant>
      <vt:variant>
        <vt:lpwstr>_Toc122616072</vt:lpwstr>
      </vt:variant>
      <vt:variant>
        <vt:i4>1179698</vt:i4>
      </vt:variant>
      <vt:variant>
        <vt:i4>8</vt:i4>
      </vt:variant>
      <vt:variant>
        <vt:i4>0</vt:i4>
      </vt:variant>
      <vt:variant>
        <vt:i4>5</vt:i4>
      </vt:variant>
      <vt:variant>
        <vt:lpwstr/>
      </vt:variant>
      <vt:variant>
        <vt:lpwstr>_Toc122616071</vt:lpwstr>
      </vt:variant>
      <vt:variant>
        <vt:i4>1179698</vt:i4>
      </vt:variant>
      <vt:variant>
        <vt:i4>2</vt:i4>
      </vt:variant>
      <vt:variant>
        <vt:i4>0</vt:i4>
      </vt:variant>
      <vt:variant>
        <vt:i4>5</vt:i4>
      </vt:variant>
      <vt:variant>
        <vt:lpwstr/>
      </vt:variant>
      <vt:variant>
        <vt:lpwstr>_Toc122616070</vt:lpwstr>
      </vt:variant>
      <vt:variant>
        <vt:i4>5963795</vt:i4>
      </vt:variant>
      <vt:variant>
        <vt:i4>6</vt:i4>
      </vt:variant>
      <vt:variant>
        <vt:i4>0</vt:i4>
      </vt:variant>
      <vt:variant>
        <vt:i4>5</vt:i4>
      </vt:variant>
      <vt:variant>
        <vt:lpwstr>https://www.exiobase.eu/index.php/data-download/exiobase3hyb</vt:lpwstr>
      </vt:variant>
      <vt:variant>
        <vt:lpwstr/>
      </vt:variant>
      <vt:variant>
        <vt:i4>1572947</vt:i4>
      </vt:variant>
      <vt:variant>
        <vt:i4>3</vt:i4>
      </vt:variant>
      <vt:variant>
        <vt:i4>0</vt:i4>
      </vt:variant>
      <vt:variant>
        <vt:i4>5</vt:i4>
      </vt:variant>
      <vt:variant>
        <vt:lpwstr>https://www.socialeurope.eu/stop-eu-money-for-labour-exploitation-in-agriculture</vt:lpwstr>
      </vt:variant>
      <vt:variant>
        <vt:lpwstr/>
      </vt:variant>
      <vt:variant>
        <vt:i4>2097210</vt:i4>
      </vt:variant>
      <vt:variant>
        <vt:i4>0</vt:i4>
      </vt:variant>
      <vt:variant>
        <vt:i4>0</vt:i4>
      </vt:variant>
      <vt:variant>
        <vt:i4>5</vt:i4>
      </vt:variant>
      <vt:variant>
        <vt:lpwstr>https://jpi-climate.eu/programme/axis/</vt:lpwstr>
      </vt:variant>
      <vt:variant>
        <vt:lpwstr/>
      </vt:variant>
      <vt:variant>
        <vt:i4>7798845</vt:i4>
      </vt:variant>
      <vt:variant>
        <vt:i4>6</vt:i4>
      </vt:variant>
      <vt:variant>
        <vt:i4>0</vt:i4>
      </vt:variant>
      <vt:variant>
        <vt:i4>5</vt:i4>
      </vt:variant>
      <vt:variant>
        <vt:lpwstr>https://doi.org/10.5281/zenodo.7499271</vt:lpwstr>
      </vt:variant>
      <vt:variant>
        <vt:lpwstr/>
      </vt:variant>
      <vt:variant>
        <vt:i4>6881392</vt:i4>
      </vt:variant>
      <vt:variant>
        <vt:i4>3</vt:i4>
      </vt:variant>
      <vt:variant>
        <vt:i4>0</vt:i4>
      </vt:variant>
      <vt:variant>
        <vt:i4>5</vt:i4>
      </vt:variant>
      <vt:variant>
        <vt:lpwstr>http://www.fao.org/faostat/en/</vt:lpwstr>
      </vt:variant>
      <vt:variant>
        <vt:lpwstr/>
      </vt:variant>
      <vt:variant>
        <vt:i4>1572929</vt:i4>
      </vt:variant>
      <vt:variant>
        <vt:i4>0</vt:i4>
      </vt:variant>
      <vt:variant>
        <vt:i4>0</vt:i4>
      </vt:variant>
      <vt:variant>
        <vt:i4>5</vt:i4>
      </vt:variant>
      <vt:variant>
        <vt:lpwstr>https://archive-ouverte.unige.ch/unige:32255</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Giljum, Stefan</dc:creator>
  <cp:keywords/>
  <cp:lastModifiedBy>de Schutter, Elisabeth Marie Louise</cp:lastModifiedBy>
  <cp:revision>5</cp:revision>
  <cp:lastPrinted>2023-01-31T18:30:00Z</cp:lastPrinted>
  <dcterms:created xsi:type="dcterms:W3CDTF">2023-02-14T07:46:00Z</dcterms:created>
  <dcterms:modified xsi:type="dcterms:W3CDTF">2023-02-14T10:27:00Z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SRU_2018</vt:lpwstr>
  </property>
  <property fmtid="{D5CDD505-2E9C-101B-9397-08002B2CF9AE}" pid="3" name="CitaviDocumentProperty_0">
    <vt:lpwstr>2b93e0d2-2bf5-4b10-9519-dab6632871ce</vt:lpwstr>
  </property>
  <property fmtid="{D5CDD505-2E9C-101B-9397-08002B2CF9AE}" pid="4" name="CitaviDocumentProperty_6">
    <vt:lpwstr>True</vt:lpwstr>
  </property>
  <property fmtid="{D5CDD505-2E9C-101B-9397-08002B2CF9AE}" pid="5" name="CitaviDocumentProperty_8">
    <vt:lpwstr>W:\WU\Projekte\GRU\05_Literatur\SRU_2018\SRU_2018.ctv6</vt:lpwstr>
  </property>
  <property fmtid="{D5CDD505-2E9C-101B-9397-08002B2CF9AE}" pid="6" name="CitaviDocumentProperty_1">
    <vt:lpwstr>6.3.0.0</vt:lpwstr>
  </property>
</Properties>
</file>